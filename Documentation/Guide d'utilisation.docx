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505" w:rsidRDefault="00A612CC" w:rsidP="00A612CC">
      <w:pPr>
        <w:jc w:val="center"/>
        <w:rPr>
          <w:b/>
          <w:sz w:val="40"/>
          <w:szCs w:val="40"/>
          <w:u w:val="single"/>
        </w:rPr>
      </w:pPr>
      <w:r w:rsidRPr="00A612CC">
        <w:rPr>
          <w:b/>
          <w:sz w:val="40"/>
          <w:szCs w:val="40"/>
          <w:u w:val="single"/>
        </w:rPr>
        <w:t>Guide d’utilisation du programme de reconnaissance faciale</w:t>
      </w:r>
    </w:p>
    <w:p w:rsidR="00A612CC" w:rsidRDefault="00D92B27" w:rsidP="00A612CC">
      <w:pPr>
        <w:jc w:val="center"/>
        <w:rPr>
          <w:sz w:val="40"/>
          <w:szCs w:val="4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5.35pt;margin-top:66.6pt;width:107.8pt;height:132.5pt;z-index:251661312;mso-position-horizontal-relative:margin;mso-position-vertical-relative:margin">
            <v:imagedata r:id="rId6" o:title="OpenCV_Logo_with_text"/>
            <w10:wrap type="square" anchorx="margin" anchory="margin"/>
          </v:shape>
        </w:pict>
      </w:r>
    </w:p>
    <w:p w:rsidR="00A612CC" w:rsidRDefault="00A612CC" w:rsidP="00A612CC">
      <w:r>
        <w:t>Langage utilisé : Python 3.8</w:t>
      </w:r>
    </w:p>
    <w:p w:rsidR="00A612CC" w:rsidRDefault="00AA053D" w:rsidP="00A612CC">
      <w:r>
        <w:rPr>
          <w:noProof/>
          <w:lang w:eastAsia="fr-FR"/>
        </w:rPr>
        <w:drawing>
          <wp:anchor distT="0" distB="0" distL="114300" distR="114300" simplePos="0" relativeHeight="251660288" behindDoc="0" locked="0" layoutInCell="1" allowOverlap="1" wp14:anchorId="298E97A0" wp14:editId="5E5BA6DF">
            <wp:simplePos x="0" y="0"/>
            <wp:positionH relativeFrom="margin">
              <wp:posOffset>3224530</wp:posOffset>
            </wp:positionH>
            <wp:positionV relativeFrom="margin">
              <wp:posOffset>1719580</wp:posOffset>
            </wp:positionV>
            <wp:extent cx="1680845" cy="1628775"/>
            <wp:effectExtent l="0" t="0" r="0" b="952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80845" cy="1628775"/>
                    </a:xfrm>
                    <a:prstGeom prst="rect">
                      <a:avLst/>
                    </a:prstGeom>
                  </pic:spPr>
                </pic:pic>
              </a:graphicData>
            </a:graphic>
            <wp14:sizeRelH relativeFrom="margin">
              <wp14:pctWidth>0</wp14:pctWidth>
            </wp14:sizeRelH>
            <wp14:sizeRelV relativeFrom="margin">
              <wp14:pctHeight>0</wp14:pctHeight>
            </wp14:sizeRelV>
          </wp:anchor>
        </w:drawing>
      </w:r>
      <w:r w:rsidR="00A612CC">
        <w:t xml:space="preserve">Bibliothèque utilisée : </w:t>
      </w:r>
      <w:proofErr w:type="spellStart"/>
      <w:r w:rsidR="00A612CC">
        <w:t>OpenCV</w:t>
      </w:r>
      <w:proofErr w:type="spellEnd"/>
      <w:r w:rsidR="00A612CC">
        <w:t xml:space="preserve"> 4.4.0</w:t>
      </w:r>
    </w:p>
    <w:p w:rsidR="00AA053D" w:rsidRDefault="00324611" w:rsidP="00A612CC">
      <w:r>
        <w:t xml:space="preserve">IDE utilisé : </w:t>
      </w:r>
      <w:proofErr w:type="spellStart"/>
      <w:r>
        <w:t>PyCharm</w:t>
      </w:r>
      <w:proofErr w:type="spellEnd"/>
      <w:r>
        <w:t xml:space="preserve"> </w:t>
      </w:r>
      <w:proofErr w:type="spellStart"/>
      <w:r>
        <w:t>Community</w:t>
      </w:r>
      <w:proofErr w:type="spellEnd"/>
      <w:r>
        <w:t xml:space="preserve"> Edition 2020.2.1</w:t>
      </w:r>
    </w:p>
    <w:p w:rsidR="00AA053D" w:rsidDel="00421955" w:rsidRDefault="00AA053D" w:rsidP="00A612CC">
      <w:pPr>
        <w:rPr>
          <w:del w:id="0" w:author="Nonox" w:date="2020-09-24T15:50:00Z"/>
        </w:rPr>
      </w:pPr>
    </w:p>
    <w:p w:rsidR="00AA053D" w:rsidRDefault="002E42DD" w:rsidP="00A612CC">
      <w:ins w:id="1" w:author="Nonox" w:date="2020-09-24T15:50:00Z">
        <w:r>
          <w:t xml:space="preserve">Fonctionne </w:t>
        </w:r>
        <w:proofErr w:type="gramStart"/>
        <w:r>
          <w:t>sur  Linux</w:t>
        </w:r>
        <w:proofErr w:type="gramEnd"/>
        <w:r>
          <w:t xml:space="preserve">, </w:t>
        </w:r>
        <w:proofErr w:type="spellStart"/>
        <w:r>
          <w:t>Raspberry</w:t>
        </w:r>
        <w:proofErr w:type="spellEnd"/>
        <w:r>
          <w:t>, et Windows</w:t>
        </w:r>
      </w:ins>
    </w:p>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AA053D" w:rsidRDefault="00AA053D" w:rsidP="00A612CC"/>
    <w:p w:rsidR="00780C7F" w:rsidRDefault="00421955" w:rsidP="00A612CC">
      <w:pPr>
        <w:rPr>
          <w:ins w:id="2" w:author="Nonox" w:date="2020-09-24T15:33:00Z"/>
        </w:rPr>
      </w:pPr>
      <w:ins w:id="3" w:author="Nonox" w:date="2020-09-24T15:50:00Z">
        <w:r>
          <w:tab/>
        </w:r>
        <w:r>
          <w:tab/>
        </w:r>
        <w:r>
          <w:tab/>
        </w:r>
        <w:r>
          <w:tab/>
        </w:r>
        <w:r>
          <w:tab/>
        </w:r>
        <w:r>
          <w:tab/>
        </w:r>
        <w:r>
          <w:tab/>
        </w:r>
        <w:r>
          <w:tab/>
        </w:r>
      </w:ins>
      <w:ins w:id="4" w:author="Nonox" w:date="2020-09-24T15:51:00Z">
        <w:r>
          <w:tab/>
        </w:r>
        <w:r>
          <w:tab/>
        </w:r>
      </w:ins>
      <w:proofErr w:type="spellStart"/>
      <w:ins w:id="5" w:author="Nonox" w:date="2020-09-24T15:50:00Z">
        <w:r>
          <w:t>Boudissa</w:t>
        </w:r>
        <w:proofErr w:type="spellEnd"/>
        <w:r>
          <w:t xml:space="preserve"> </w:t>
        </w:r>
        <w:proofErr w:type="spellStart"/>
        <w:r>
          <w:t>Nourredine</w:t>
        </w:r>
      </w:ins>
      <w:proofErr w:type="spellEnd"/>
    </w:p>
    <w:p w:rsidR="009B66F8" w:rsidRDefault="009B66F8">
      <w:pPr>
        <w:rPr>
          <w:ins w:id="6" w:author="Nonox" w:date="2020-09-24T15:34:00Z"/>
          <w:b/>
          <w:sz w:val="40"/>
          <w:szCs w:val="40"/>
          <w:u w:val="single"/>
        </w:rPr>
      </w:pPr>
      <w:ins w:id="7" w:author="Nonox" w:date="2020-09-24T15:34:00Z">
        <w:r>
          <w:rPr>
            <w:b/>
            <w:sz w:val="40"/>
            <w:szCs w:val="40"/>
            <w:u w:val="single"/>
          </w:rPr>
          <w:lastRenderedPageBreak/>
          <w:t>Sommaire</w:t>
        </w:r>
      </w:ins>
    </w:p>
    <w:p w:rsidR="009B66F8" w:rsidRDefault="009B66F8">
      <w:pPr>
        <w:rPr>
          <w:ins w:id="8" w:author="Nonox" w:date="2020-09-24T15:34:00Z"/>
          <w:b/>
          <w:sz w:val="40"/>
          <w:szCs w:val="40"/>
          <w:u w:val="single"/>
        </w:rPr>
      </w:pPr>
    </w:p>
    <w:p w:rsidR="009B66F8" w:rsidRDefault="009B66F8">
      <w:pPr>
        <w:rPr>
          <w:ins w:id="9" w:author="Nonox" w:date="2020-09-24T15:34:00Z"/>
        </w:rPr>
      </w:pPr>
      <w:ins w:id="10" w:author="Nonox" w:date="2020-09-24T15:34:00Z">
        <w:r>
          <w:t>Arborescence des fichiers</w:t>
        </w:r>
      </w:ins>
      <w:ins w:id="11" w:author="Nonox" w:date="2020-09-24T15:43:00Z">
        <w:r w:rsidR="00AC6CAE">
          <w:t>………………………………………………………………………………</w:t>
        </w:r>
        <w:proofErr w:type="gramStart"/>
        <w:r w:rsidR="00AC6CAE">
          <w:t>…….</w:t>
        </w:r>
        <w:proofErr w:type="gramEnd"/>
        <w:r w:rsidR="00AC6CAE">
          <w:t>.3</w:t>
        </w:r>
      </w:ins>
    </w:p>
    <w:p w:rsidR="009B66F8" w:rsidRDefault="009B66F8">
      <w:pPr>
        <w:rPr>
          <w:ins w:id="12" w:author="Nonox" w:date="2020-09-24T15:35:00Z"/>
        </w:rPr>
      </w:pPr>
      <w:ins w:id="13" w:author="Nonox" w:date="2020-09-24T15:35:00Z">
        <w:r>
          <w:t>Utilité du programme</w:t>
        </w:r>
      </w:ins>
      <w:ins w:id="14" w:author="Nonox" w:date="2020-09-24T15:44:00Z">
        <w:r w:rsidR="00AC6CAE">
          <w:t>…………………</w:t>
        </w:r>
      </w:ins>
      <w:ins w:id="15" w:author="Nonox" w:date="2020-09-24T15:46:00Z">
        <w:r w:rsidR="00AC6CAE">
          <w:t>………………………………………………………………</w:t>
        </w:r>
        <w:proofErr w:type="gramStart"/>
        <w:r w:rsidR="00AC6CAE">
          <w:t>…….</w:t>
        </w:r>
        <w:proofErr w:type="gramEnd"/>
        <w:r w:rsidR="00AC6CAE">
          <w:t>.</w:t>
        </w:r>
      </w:ins>
      <w:ins w:id="16" w:author="Nonox" w:date="2020-09-24T15:44:00Z">
        <w:r w:rsidR="00AC6CAE">
          <w:t>….3</w:t>
        </w:r>
      </w:ins>
    </w:p>
    <w:p w:rsidR="009B66F8" w:rsidRDefault="009B66F8">
      <w:pPr>
        <w:rPr>
          <w:ins w:id="17" w:author="Nonox" w:date="2020-09-24T15:35:00Z"/>
        </w:rPr>
      </w:pPr>
      <w:ins w:id="18" w:author="Nonox" w:date="2020-09-24T15:35:00Z">
        <w:r>
          <w:t>Tutoriel d’utilisation du programme</w:t>
        </w:r>
      </w:ins>
      <w:ins w:id="19" w:author="Nonox" w:date="2020-09-24T15:46:00Z">
        <w:r w:rsidR="00AC6CAE">
          <w:t>………………………………………………………………</w:t>
        </w:r>
        <w:proofErr w:type="gramStart"/>
        <w:r w:rsidR="00AC6CAE">
          <w:t>…….</w:t>
        </w:r>
      </w:ins>
      <w:proofErr w:type="gramEnd"/>
      <w:ins w:id="20" w:author="Nonox" w:date="2020-09-24T15:49:00Z">
        <w:r w:rsidR="00AC6CAE">
          <w:t>.</w:t>
        </w:r>
      </w:ins>
      <w:ins w:id="21" w:author="Nonox" w:date="2020-09-24T15:44:00Z">
        <w:r w:rsidR="00AC6CAE">
          <w:t>4</w:t>
        </w:r>
      </w:ins>
    </w:p>
    <w:p w:rsidR="009B66F8" w:rsidRDefault="009B66F8">
      <w:pPr>
        <w:rPr>
          <w:ins w:id="22" w:author="Nonox" w:date="2020-09-24T15:36:00Z"/>
        </w:rPr>
      </w:pPr>
      <w:ins w:id="23" w:author="Nonox" w:date="2020-09-24T15:36:00Z">
        <w:r>
          <w:t xml:space="preserve">Main.py </w:t>
        </w:r>
      </w:ins>
      <w:ins w:id="24" w:author="Nonox" w:date="2020-09-24T15:44:00Z">
        <w:r w:rsidR="00AC6CAE">
          <w:t>…</w:t>
        </w:r>
      </w:ins>
      <w:ins w:id="25" w:author="Nonox" w:date="2020-09-24T15:46:00Z">
        <w:r w:rsidR="00AC6CAE">
          <w:t>………………………………………………………………………………………………………</w:t>
        </w:r>
        <w:proofErr w:type="gramStart"/>
        <w:r w:rsidR="00AC6CAE">
          <w:t>…….</w:t>
        </w:r>
      </w:ins>
      <w:proofErr w:type="gramEnd"/>
      <w:ins w:id="26" w:author="Nonox" w:date="2020-09-24T15:49:00Z">
        <w:r w:rsidR="00AC6CAE">
          <w:t>.</w:t>
        </w:r>
      </w:ins>
      <w:ins w:id="27" w:author="Nonox" w:date="2020-09-24T15:44:00Z">
        <w:r w:rsidR="00AC6CAE">
          <w:t>4</w:t>
        </w:r>
      </w:ins>
    </w:p>
    <w:p w:rsidR="009B66F8" w:rsidRDefault="009B66F8">
      <w:pPr>
        <w:rPr>
          <w:ins w:id="28" w:author="Nonox" w:date="2020-09-24T15:36:00Z"/>
        </w:rPr>
      </w:pPr>
      <w:proofErr w:type="gramStart"/>
      <w:ins w:id="29" w:author="Nonox" w:date="2020-09-24T15:36:00Z">
        <w:r>
          <w:t>Detection.py</w:t>
        </w:r>
      </w:ins>
      <w:ins w:id="30" w:author="Nonox" w:date="2020-09-24T15:44:00Z">
        <w:r w:rsidR="00AC6CAE">
          <w:t xml:space="preserve">  …</w:t>
        </w:r>
      </w:ins>
      <w:proofErr w:type="gramEnd"/>
      <w:ins w:id="31" w:author="Nonox" w:date="2020-09-24T15:46:00Z">
        <w:r w:rsidR="00AC6CAE">
          <w:t>……………………</w:t>
        </w:r>
      </w:ins>
      <w:ins w:id="32" w:author="Nonox" w:date="2020-09-24T15:47:00Z">
        <w:r w:rsidR="00AC6CAE">
          <w:t>……………………………………………………………………………….</w:t>
        </w:r>
      </w:ins>
      <w:ins w:id="33" w:author="Nonox" w:date="2020-09-24T15:44:00Z">
        <w:r w:rsidR="00AC6CAE">
          <w:t xml:space="preserve">5 </w:t>
        </w:r>
      </w:ins>
    </w:p>
    <w:p w:rsidR="009B66F8" w:rsidRDefault="009B66F8">
      <w:pPr>
        <w:rPr>
          <w:ins w:id="34" w:author="Nonox" w:date="2020-09-24T15:36:00Z"/>
        </w:rPr>
      </w:pPr>
      <w:proofErr w:type="spellStart"/>
      <w:ins w:id="35" w:author="Nonox" w:date="2020-09-24T15:36:00Z">
        <w:r>
          <w:t>Face_</w:t>
        </w:r>
        <w:proofErr w:type="gramStart"/>
        <w:r>
          <w:t>detection</w:t>
        </w:r>
        <w:proofErr w:type="spellEnd"/>
        <w:r>
          <w:t>(</w:t>
        </w:r>
        <w:proofErr w:type="gramEnd"/>
        <w:r>
          <w:t>)</w:t>
        </w:r>
      </w:ins>
      <w:ins w:id="36" w:author="Nonox" w:date="2020-09-24T15:44:00Z">
        <w:r w:rsidR="00AC6CAE">
          <w:t xml:space="preserve"> …</w:t>
        </w:r>
      </w:ins>
      <w:ins w:id="37" w:author="Nonox" w:date="2020-09-24T15:47:00Z">
        <w:r w:rsidR="00AC6CAE">
          <w:t>………………………………………………………………………………………………</w:t>
        </w:r>
      </w:ins>
      <w:ins w:id="38" w:author="Nonox" w:date="2020-09-24T15:49:00Z">
        <w:r w:rsidR="00AC6CAE">
          <w:t>.</w:t>
        </w:r>
      </w:ins>
      <w:ins w:id="39" w:author="Nonox" w:date="2020-09-24T15:44:00Z">
        <w:r w:rsidR="00AC6CAE">
          <w:t xml:space="preserve">5 </w:t>
        </w:r>
      </w:ins>
    </w:p>
    <w:p w:rsidR="009B66F8" w:rsidRDefault="009B66F8">
      <w:pPr>
        <w:rPr>
          <w:ins w:id="40" w:author="Nonox" w:date="2020-09-24T15:36:00Z"/>
        </w:rPr>
      </w:pPr>
      <w:proofErr w:type="spellStart"/>
      <w:ins w:id="41" w:author="Nonox" w:date="2020-09-24T15:36:00Z">
        <w:r>
          <w:t>Skin_</w:t>
        </w:r>
        <w:proofErr w:type="gramStart"/>
        <w:r>
          <w:t>detection</w:t>
        </w:r>
        <w:proofErr w:type="spellEnd"/>
        <w:r>
          <w:t>(</w:t>
        </w:r>
        <w:proofErr w:type="gramEnd"/>
        <w:r>
          <w:t>)</w:t>
        </w:r>
      </w:ins>
      <w:ins w:id="42" w:author="Nonox" w:date="2020-09-24T15:44:00Z">
        <w:r w:rsidR="00AC6CAE">
          <w:t xml:space="preserve"> …</w:t>
        </w:r>
      </w:ins>
      <w:ins w:id="43" w:author="Nonox" w:date="2020-09-24T15:47:00Z">
        <w:r w:rsidR="00AC6CAE">
          <w:t>………………………………………………………………………………………………</w:t>
        </w:r>
      </w:ins>
      <w:ins w:id="44" w:author="Nonox" w:date="2020-09-24T15:49:00Z">
        <w:r w:rsidR="00AC6CAE">
          <w:t>..</w:t>
        </w:r>
      </w:ins>
      <w:ins w:id="45" w:author="Nonox" w:date="2020-09-24T15:44:00Z">
        <w:r w:rsidR="00AC6CAE">
          <w:t>8</w:t>
        </w:r>
      </w:ins>
    </w:p>
    <w:p w:rsidR="009B66F8" w:rsidRDefault="009B66F8">
      <w:pPr>
        <w:rPr>
          <w:ins w:id="46" w:author="Nonox" w:date="2020-09-24T15:36:00Z"/>
        </w:rPr>
      </w:pPr>
      <w:ins w:id="47" w:author="Nonox" w:date="2020-09-24T15:36:00Z">
        <w:r>
          <w:t>Face_dataset</w:t>
        </w:r>
      </w:ins>
      <w:ins w:id="48" w:author="Nonox" w:date="2020-09-24T15:48:00Z">
        <w:r w:rsidR="00AC6CAE">
          <w:t>.py</w:t>
        </w:r>
      </w:ins>
      <w:ins w:id="49" w:author="Nonox" w:date="2020-09-24T15:45:00Z">
        <w:r w:rsidR="00AC6CAE">
          <w:t>…</w:t>
        </w:r>
      </w:ins>
      <w:ins w:id="50" w:author="Nonox" w:date="2020-09-24T15:47:00Z">
        <w:r w:rsidR="00AC6CAE">
          <w:t>…………………………………………………………………………………………</w:t>
        </w:r>
      </w:ins>
      <w:proofErr w:type="gramStart"/>
      <w:ins w:id="51" w:author="Nonox" w:date="2020-09-24T15:49:00Z">
        <w:r w:rsidR="00AC6CAE">
          <w:t>…….</w:t>
        </w:r>
        <w:proofErr w:type="gramEnd"/>
        <w:r w:rsidR="00AC6CAE">
          <w:t>.</w:t>
        </w:r>
      </w:ins>
      <w:ins w:id="52" w:author="Nonox" w:date="2020-09-24T15:45:00Z">
        <w:r w:rsidR="00AC6CAE">
          <w:t>11</w:t>
        </w:r>
      </w:ins>
    </w:p>
    <w:p w:rsidR="009B66F8" w:rsidRDefault="009B66F8">
      <w:pPr>
        <w:rPr>
          <w:ins w:id="53" w:author="Nonox" w:date="2020-09-24T15:37:00Z"/>
        </w:rPr>
      </w:pPr>
      <w:proofErr w:type="spellStart"/>
      <w:ins w:id="54" w:author="Nonox" w:date="2020-09-24T15:36:00Z">
        <w:r>
          <w:t>Face_</w:t>
        </w:r>
        <w:proofErr w:type="gramStart"/>
        <w:r>
          <w:t>dataset</w:t>
        </w:r>
        <w:proofErr w:type="spellEnd"/>
        <w:r>
          <w:t>(</w:t>
        </w:r>
        <w:proofErr w:type="gramEnd"/>
        <w:r>
          <w:t>)</w:t>
        </w:r>
      </w:ins>
      <w:ins w:id="55" w:author="Nonox" w:date="2020-09-24T15:47:00Z">
        <w:r w:rsidR="00AC6CAE">
          <w:t>…………………………………………………………………………………………………</w:t>
        </w:r>
      </w:ins>
      <w:ins w:id="56" w:author="Nonox" w:date="2020-09-24T15:49:00Z">
        <w:r w:rsidR="00AC6CAE">
          <w:t>…..</w:t>
        </w:r>
      </w:ins>
      <w:ins w:id="57" w:author="Nonox" w:date="2020-09-24T15:45:00Z">
        <w:r w:rsidR="00AC6CAE">
          <w:t>11</w:t>
        </w:r>
      </w:ins>
    </w:p>
    <w:p w:rsidR="009B66F8" w:rsidRDefault="009B66F8">
      <w:pPr>
        <w:rPr>
          <w:ins w:id="58" w:author="Nonox" w:date="2020-09-24T15:37:00Z"/>
        </w:rPr>
      </w:pPr>
      <w:proofErr w:type="spellStart"/>
      <w:ins w:id="59" w:author="Nonox" w:date="2020-09-24T15:37:00Z">
        <w:r>
          <w:t>Face_</w:t>
        </w:r>
        <w:proofErr w:type="gramStart"/>
        <w:r>
          <w:t>traning</w:t>
        </w:r>
      </w:ins>
      <w:proofErr w:type="spellEnd"/>
      <w:ins w:id="60" w:author="Nonox" w:date="2020-09-24T15:48:00Z">
        <w:r w:rsidR="00AC6CAE">
          <w:t>(</w:t>
        </w:r>
      </w:ins>
      <w:proofErr w:type="gramEnd"/>
      <w:ins w:id="61" w:author="Nonox" w:date="2020-09-24T15:37:00Z">
        <w:r>
          <w:t>)</w:t>
        </w:r>
      </w:ins>
      <w:ins w:id="62" w:author="Nonox" w:date="2020-09-24T15:45:00Z">
        <w:r w:rsidR="00AC6CAE">
          <w:t>…</w:t>
        </w:r>
      </w:ins>
      <w:ins w:id="63" w:author="Nonox" w:date="2020-09-24T15:47:00Z">
        <w:r w:rsidR="00AC6CAE">
          <w:t>………………………………………………………………………………………………….</w:t>
        </w:r>
      </w:ins>
      <w:ins w:id="64" w:author="Nonox" w:date="2020-09-24T15:49:00Z">
        <w:r w:rsidR="00AC6CAE">
          <w:t>.</w:t>
        </w:r>
      </w:ins>
      <w:ins w:id="65" w:author="Nonox" w:date="2020-09-24T15:45:00Z">
        <w:r w:rsidR="00AC6CAE">
          <w:t>14</w:t>
        </w:r>
      </w:ins>
    </w:p>
    <w:p w:rsidR="009B66F8" w:rsidRDefault="009B66F8">
      <w:pPr>
        <w:rPr>
          <w:ins w:id="66" w:author="Nonox" w:date="2020-09-24T15:37:00Z"/>
        </w:rPr>
      </w:pPr>
      <w:ins w:id="67" w:author="Nonox" w:date="2020-09-24T15:37:00Z">
        <w:r>
          <w:t>Get_face_from_image.</w:t>
        </w:r>
        <w:r w:rsidR="00AC6CAE">
          <w:t>p</w:t>
        </w:r>
        <w:r>
          <w:t>y</w:t>
        </w:r>
      </w:ins>
      <w:ins w:id="68" w:author="Nonox" w:date="2020-09-24T15:45:00Z">
        <w:r w:rsidR="00AC6CAE">
          <w:t xml:space="preserve"> </w:t>
        </w:r>
      </w:ins>
      <w:ins w:id="69" w:author="Nonox" w:date="2020-09-24T15:47:00Z">
        <w:r w:rsidR="00AC6CAE">
          <w:t>…………………………………………………………………………………</w:t>
        </w:r>
      </w:ins>
      <w:ins w:id="70" w:author="Nonox" w:date="2020-09-24T15:49:00Z">
        <w:r w:rsidR="00AC6CAE">
          <w:t>…</w:t>
        </w:r>
      </w:ins>
      <w:ins w:id="71" w:author="Nonox" w:date="2020-09-24T15:45:00Z">
        <w:r w:rsidR="00AC6CAE">
          <w:t>17</w:t>
        </w:r>
      </w:ins>
    </w:p>
    <w:p w:rsidR="009B66F8" w:rsidRDefault="009B66F8">
      <w:pPr>
        <w:rPr>
          <w:ins w:id="72" w:author="Nonox" w:date="2020-09-24T15:37:00Z"/>
        </w:rPr>
      </w:pPr>
      <w:proofErr w:type="spellStart"/>
      <w:ins w:id="73" w:author="Nonox" w:date="2020-09-24T15:37:00Z">
        <w:r>
          <w:t>Train_new_</w:t>
        </w:r>
        <w:proofErr w:type="gramStart"/>
        <w:r>
          <w:t>face</w:t>
        </w:r>
        <w:proofErr w:type="spellEnd"/>
        <w:r>
          <w:t>(</w:t>
        </w:r>
        <w:proofErr w:type="gramEnd"/>
        <w:r>
          <w:t>)</w:t>
        </w:r>
      </w:ins>
      <w:ins w:id="74" w:author="Nonox" w:date="2020-09-24T15:45:00Z">
        <w:r w:rsidR="00AC6CAE">
          <w:t xml:space="preserve"> </w:t>
        </w:r>
      </w:ins>
      <w:ins w:id="75" w:author="Nonox" w:date="2020-09-24T15:47:00Z">
        <w:r w:rsidR="00AC6CAE">
          <w:t>……………………………………………………………………………………………</w:t>
        </w:r>
      </w:ins>
      <w:ins w:id="76" w:author="Nonox" w:date="2020-09-24T15:49:00Z">
        <w:r w:rsidR="00AC6CAE">
          <w:t>..</w:t>
        </w:r>
      </w:ins>
      <w:ins w:id="77" w:author="Nonox" w:date="2020-09-24T15:47:00Z">
        <w:r w:rsidR="00AC6CAE">
          <w:t>…</w:t>
        </w:r>
      </w:ins>
      <w:ins w:id="78" w:author="Nonox" w:date="2020-09-24T15:45:00Z">
        <w:r w:rsidR="00AC6CAE">
          <w:t>18</w:t>
        </w:r>
      </w:ins>
    </w:p>
    <w:p w:rsidR="009B66F8" w:rsidRDefault="009B66F8">
      <w:pPr>
        <w:rPr>
          <w:ins w:id="79" w:author="Nonox" w:date="2020-09-24T15:38:00Z"/>
        </w:rPr>
      </w:pPr>
      <w:proofErr w:type="spellStart"/>
      <w:proofErr w:type="gramStart"/>
      <w:ins w:id="80" w:author="Nonox" w:date="2020-09-24T15:37:00Z">
        <w:r>
          <w:t>Getimages</w:t>
        </w:r>
        <w:proofErr w:type="spellEnd"/>
        <w:r>
          <w:t>(</w:t>
        </w:r>
        <w:proofErr w:type="gramEnd"/>
        <w:r>
          <w:t>)</w:t>
        </w:r>
      </w:ins>
      <w:ins w:id="81" w:author="Nonox" w:date="2020-09-24T15:45:00Z">
        <w:r w:rsidR="00AC6CAE">
          <w:t xml:space="preserve"> </w:t>
        </w:r>
      </w:ins>
      <w:ins w:id="82" w:author="Nonox" w:date="2020-09-24T15:47:00Z">
        <w:r w:rsidR="00AC6CAE">
          <w:t>………………………………………………………………………………………………………</w:t>
        </w:r>
      </w:ins>
      <w:ins w:id="83" w:author="Nonox" w:date="2020-09-24T15:49:00Z">
        <w:r w:rsidR="00AC6CAE">
          <w:t>..</w:t>
        </w:r>
      </w:ins>
      <w:ins w:id="84" w:author="Nonox" w:date="2020-09-24T15:45:00Z">
        <w:r w:rsidR="00AC6CAE">
          <w:t>18</w:t>
        </w:r>
      </w:ins>
    </w:p>
    <w:p w:rsidR="009B66F8" w:rsidRDefault="009B66F8">
      <w:pPr>
        <w:rPr>
          <w:ins w:id="85" w:author="Nonox" w:date="2020-09-24T15:38:00Z"/>
        </w:rPr>
      </w:pPr>
      <w:proofErr w:type="spellStart"/>
      <w:ins w:id="86" w:author="Nonox" w:date="2020-09-24T15:38:00Z">
        <w:r>
          <w:t>Delete_</w:t>
        </w:r>
        <w:proofErr w:type="gramStart"/>
        <w:r>
          <w:t>user</w:t>
        </w:r>
        <w:proofErr w:type="spellEnd"/>
        <w:r>
          <w:t>(</w:t>
        </w:r>
        <w:proofErr w:type="gramEnd"/>
        <w:r>
          <w:t>)</w:t>
        </w:r>
      </w:ins>
      <w:ins w:id="87" w:author="Nonox" w:date="2020-09-24T15:45:00Z">
        <w:r w:rsidR="00AC6CAE">
          <w:t xml:space="preserve"> </w:t>
        </w:r>
      </w:ins>
      <w:ins w:id="88" w:author="Nonox" w:date="2020-09-24T15:48:00Z">
        <w:r w:rsidR="00AC6CAE">
          <w:t>…………………………………………………………………………………………………….</w:t>
        </w:r>
      </w:ins>
      <w:ins w:id="89" w:author="Nonox" w:date="2020-09-24T15:49:00Z">
        <w:r w:rsidR="00AC6CAE">
          <w:t>.</w:t>
        </w:r>
      </w:ins>
      <w:ins w:id="90" w:author="Nonox" w:date="2020-09-24T15:45:00Z">
        <w:r w:rsidR="00AC6CAE">
          <w:t xml:space="preserve">19 </w:t>
        </w:r>
      </w:ins>
    </w:p>
    <w:p w:rsidR="009B66F8" w:rsidRDefault="009B66F8">
      <w:pPr>
        <w:rPr>
          <w:ins w:id="91" w:author="Nonox" w:date="2020-09-24T15:38:00Z"/>
        </w:rPr>
      </w:pPr>
      <w:ins w:id="92" w:author="Nonox" w:date="2020-09-24T15:38:00Z">
        <w:r>
          <w:t>Recognition.py</w:t>
        </w:r>
      </w:ins>
      <w:ins w:id="93" w:author="Nonox" w:date="2020-09-24T15:45:00Z">
        <w:r w:rsidR="00AC6CAE">
          <w:t xml:space="preserve"> </w:t>
        </w:r>
      </w:ins>
      <w:ins w:id="94" w:author="Nonox" w:date="2020-09-24T15:48:00Z">
        <w:r w:rsidR="00AC6CAE">
          <w:t>…………………………………………………………………………………………………</w:t>
        </w:r>
      </w:ins>
      <w:ins w:id="95" w:author="Nonox" w:date="2020-09-24T15:49:00Z">
        <w:r w:rsidR="00AC6CAE">
          <w:t>…</w:t>
        </w:r>
      </w:ins>
      <w:ins w:id="96" w:author="Nonox" w:date="2020-09-24T15:45:00Z">
        <w:r w:rsidR="00AC6CAE">
          <w:t>19</w:t>
        </w:r>
      </w:ins>
    </w:p>
    <w:p w:rsidR="009B66F8" w:rsidRDefault="009B66F8">
      <w:pPr>
        <w:rPr>
          <w:ins w:id="97" w:author="Nonox" w:date="2020-09-24T15:38:00Z"/>
        </w:rPr>
      </w:pPr>
      <w:proofErr w:type="spellStart"/>
      <w:ins w:id="98" w:author="Nonox" w:date="2020-09-24T15:38:00Z">
        <w:r>
          <w:t>Face_recognition_no_</w:t>
        </w:r>
        <w:proofErr w:type="gramStart"/>
        <w:r>
          <w:t>tracking</w:t>
        </w:r>
        <w:proofErr w:type="spellEnd"/>
        <w:r>
          <w:t>(</w:t>
        </w:r>
        <w:proofErr w:type="gramEnd"/>
        <w:r>
          <w:t>)</w:t>
        </w:r>
      </w:ins>
      <w:ins w:id="99" w:author="Nonox" w:date="2020-09-24T15:46:00Z">
        <w:r w:rsidR="00AC6CAE">
          <w:t xml:space="preserve"> </w:t>
        </w:r>
      </w:ins>
      <w:ins w:id="100" w:author="Nonox" w:date="2020-09-24T15:48:00Z">
        <w:r w:rsidR="00AC6CAE">
          <w:t>………………………………………………………………………</w:t>
        </w:r>
      </w:ins>
      <w:ins w:id="101" w:author="Nonox" w:date="2020-09-24T15:49:00Z">
        <w:r w:rsidR="00AC6CAE">
          <w:t>…</w:t>
        </w:r>
      </w:ins>
      <w:ins w:id="102" w:author="Nonox" w:date="2020-09-24T15:46:00Z">
        <w:r w:rsidR="00AC6CAE">
          <w:t>20</w:t>
        </w:r>
      </w:ins>
    </w:p>
    <w:p w:rsidR="009B66F8" w:rsidRDefault="009B66F8">
      <w:pPr>
        <w:rPr>
          <w:ins w:id="103" w:author="Nonox" w:date="2020-09-24T15:38:00Z"/>
        </w:rPr>
      </w:pPr>
      <w:proofErr w:type="spellStart"/>
      <w:ins w:id="104" w:author="Nonox" w:date="2020-09-24T15:38:00Z">
        <w:r>
          <w:t>Face_</w:t>
        </w:r>
        <w:proofErr w:type="gramStart"/>
        <w:r>
          <w:t>recognition</w:t>
        </w:r>
        <w:proofErr w:type="spellEnd"/>
        <w:r>
          <w:t>(</w:t>
        </w:r>
        <w:proofErr w:type="gramEnd"/>
        <w:r>
          <w:t>)</w:t>
        </w:r>
      </w:ins>
      <w:ins w:id="105" w:author="Nonox" w:date="2020-09-24T15:46:00Z">
        <w:r w:rsidR="00AC6CAE">
          <w:t xml:space="preserve"> </w:t>
        </w:r>
      </w:ins>
      <w:ins w:id="106" w:author="Nonox" w:date="2020-09-24T15:48:00Z">
        <w:r w:rsidR="00AC6CAE">
          <w:t>…………………………………………………………………………………………...</w:t>
        </w:r>
      </w:ins>
      <w:ins w:id="107" w:author="Nonox" w:date="2020-09-24T15:49:00Z">
        <w:r w:rsidR="00AC6CAE">
          <w:t>..</w:t>
        </w:r>
      </w:ins>
      <w:ins w:id="108" w:author="Nonox" w:date="2020-09-24T15:46:00Z">
        <w:r w:rsidR="00AC6CAE">
          <w:t>25</w:t>
        </w:r>
      </w:ins>
    </w:p>
    <w:p w:rsidR="009B66F8" w:rsidRDefault="00AC6CAE">
      <w:pPr>
        <w:rPr>
          <w:ins w:id="109" w:author="Nonox" w:date="2020-09-24T15:39:00Z"/>
        </w:rPr>
      </w:pPr>
      <w:proofErr w:type="gramStart"/>
      <w:ins w:id="110" w:author="Nonox" w:date="2020-09-24T15:39:00Z">
        <w:r>
          <w:t>Tracking.py</w:t>
        </w:r>
      </w:ins>
      <w:ins w:id="111" w:author="Nonox" w:date="2020-09-24T15:46:00Z">
        <w:r>
          <w:t>.</w:t>
        </w:r>
      </w:ins>
      <w:ins w:id="112" w:author="Nonox" w:date="2020-09-24T15:48:00Z">
        <w:r>
          <w:t>…</w:t>
        </w:r>
        <w:proofErr w:type="gramEnd"/>
        <w:r>
          <w:t>…………………………………………………………………………………………………</w:t>
        </w:r>
      </w:ins>
      <w:ins w:id="113" w:author="Nonox" w:date="2020-09-24T15:50:00Z">
        <w:r>
          <w:t>…</w:t>
        </w:r>
      </w:ins>
      <w:ins w:id="114" w:author="Nonox" w:date="2020-09-24T15:48:00Z">
        <w:r>
          <w:t>…</w:t>
        </w:r>
      </w:ins>
      <w:ins w:id="115" w:author="Nonox" w:date="2020-09-24T15:46:00Z">
        <w:r>
          <w:t>26</w:t>
        </w:r>
      </w:ins>
    </w:p>
    <w:p w:rsidR="009B66F8" w:rsidRDefault="009B66F8">
      <w:pPr>
        <w:rPr>
          <w:ins w:id="116" w:author="Nonox" w:date="2020-09-24T15:43:00Z"/>
        </w:rPr>
      </w:pPr>
      <w:proofErr w:type="spellStart"/>
      <w:ins w:id="117" w:author="Nonox" w:date="2020-09-24T15:39:00Z">
        <w:r>
          <w:t>Tracking_</w:t>
        </w:r>
        <w:proofErr w:type="gramStart"/>
        <w:r>
          <w:t>zone</w:t>
        </w:r>
        <w:proofErr w:type="spellEnd"/>
        <w:r>
          <w:t>(</w:t>
        </w:r>
        <w:proofErr w:type="gramEnd"/>
        <w:r>
          <w:t>)</w:t>
        </w:r>
      </w:ins>
      <w:ins w:id="118" w:author="Nonox" w:date="2020-09-24T15:46:00Z">
        <w:r w:rsidR="00AC6CAE">
          <w:t xml:space="preserve"> </w:t>
        </w:r>
      </w:ins>
      <w:ins w:id="119" w:author="Nonox" w:date="2020-09-24T15:48:00Z">
        <w:r w:rsidR="00AC6CAE">
          <w:t>………………………………………………………………………………………………</w:t>
        </w:r>
      </w:ins>
      <w:ins w:id="120" w:author="Nonox" w:date="2020-09-24T15:50:00Z">
        <w:r w:rsidR="00AC6CAE">
          <w:t>…</w:t>
        </w:r>
      </w:ins>
      <w:ins w:id="121" w:author="Nonox" w:date="2020-09-24T15:48:00Z">
        <w:r w:rsidR="00AC6CAE">
          <w:t>.</w:t>
        </w:r>
      </w:ins>
      <w:ins w:id="122" w:author="Nonox" w:date="2020-09-24T15:46:00Z">
        <w:r w:rsidR="00AC6CAE">
          <w:t>27</w:t>
        </w:r>
      </w:ins>
    </w:p>
    <w:p w:rsidR="0073133B" w:rsidRDefault="0073133B">
      <w:pPr>
        <w:rPr>
          <w:ins w:id="123" w:author="Nonox" w:date="2020-09-24T15:43:00Z"/>
        </w:rPr>
      </w:pPr>
      <w:proofErr w:type="spellStart"/>
      <w:proofErr w:type="gramStart"/>
      <w:ins w:id="124" w:author="Nonox" w:date="2020-09-24T15:43:00Z">
        <w:r>
          <w:t>Tracking</w:t>
        </w:r>
        <w:proofErr w:type="spellEnd"/>
        <w:r>
          <w:t>(</w:t>
        </w:r>
        <w:proofErr w:type="gramEnd"/>
        <w:r>
          <w:t>)</w:t>
        </w:r>
      </w:ins>
      <w:ins w:id="125" w:author="Nonox" w:date="2020-09-24T15:46:00Z">
        <w:r w:rsidR="00AC6CAE">
          <w:t>.</w:t>
        </w:r>
      </w:ins>
      <w:ins w:id="126" w:author="Nonox" w:date="2020-09-24T15:48:00Z">
        <w:r w:rsidR="00AC6CAE">
          <w:t>………………………………………………………………………………………………………</w:t>
        </w:r>
      </w:ins>
      <w:ins w:id="127" w:author="Nonox" w:date="2020-09-24T15:50:00Z">
        <w:r w:rsidR="00AC6CAE">
          <w:t>…..</w:t>
        </w:r>
      </w:ins>
      <w:ins w:id="128" w:author="Nonox" w:date="2020-09-24T15:46:00Z">
        <w:r w:rsidR="00AC6CAE">
          <w:t>30</w:t>
        </w:r>
      </w:ins>
    </w:p>
    <w:p w:rsidR="0073133B" w:rsidRDefault="0073133B">
      <w:pPr>
        <w:rPr>
          <w:ins w:id="129" w:author="Nonox" w:date="2020-09-24T15:35:00Z"/>
        </w:rPr>
      </w:pPr>
      <w:ins w:id="130" w:author="Nonox" w:date="2020-09-24T15:43:00Z">
        <w:r>
          <w:t>Bibliographie</w:t>
        </w:r>
      </w:ins>
      <w:ins w:id="131" w:author="Nonox" w:date="2020-09-24T15:46:00Z">
        <w:r w:rsidR="00AC6CAE">
          <w:t xml:space="preserve"> </w:t>
        </w:r>
      </w:ins>
      <w:ins w:id="132" w:author="Nonox" w:date="2020-09-24T15:48:00Z">
        <w:r w:rsidR="00AC6CAE">
          <w:t>………………………………………………………………………………………………</w:t>
        </w:r>
        <w:proofErr w:type="gramStart"/>
        <w:r w:rsidR="00AC6CAE">
          <w:t>…</w:t>
        </w:r>
      </w:ins>
      <w:ins w:id="133" w:author="Nonox" w:date="2020-09-24T15:50:00Z">
        <w:r w:rsidR="00AC6CAE">
          <w:t>….</w:t>
        </w:r>
        <w:proofErr w:type="gramEnd"/>
        <w:r w:rsidR="00AC6CAE">
          <w:t>.</w:t>
        </w:r>
      </w:ins>
      <w:ins w:id="134" w:author="Nonox" w:date="2020-09-24T15:46:00Z">
        <w:r w:rsidR="00AC6CAE">
          <w:t>30</w:t>
        </w:r>
      </w:ins>
    </w:p>
    <w:p w:rsidR="00780C7F" w:rsidRDefault="00780C7F">
      <w:pPr>
        <w:rPr>
          <w:ins w:id="135" w:author="Nonox" w:date="2020-09-24T15:33:00Z"/>
        </w:rPr>
      </w:pPr>
      <w:ins w:id="136" w:author="Nonox" w:date="2020-09-24T15:33:00Z">
        <w:r>
          <w:br w:type="page"/>
        </w:r>
      </w:ins>
    </w:p>
    <w:p w:rsidR="00AA053D" w:rsidRDefault="00AA053D" w:rsidP="00A612CC"/>
    <w:p w:rsidR="00AA053D" w:rsidRDefault="00AA053D" w:rsidP="00A612CC"/>
    <w:p w:rsidR="00AA053D" w:rsidRPr="00AA053D" w:rsidRDefault="00AA053D" w:rsidP="00A612CC">
      <w:pPr>
        <w:rPr>
          <w:b/>
          <w:sz w:val="40"/>
          <w:szCs w:val="40"/>
          <w:u w:val="single"/>
        </w:rPr>
      </w:pPr>
      <w:r w:rsidRPr="00AA053D">
        <w:rPr>
          <w:b/>
          <w:sz w:val="40"/>
          <w:szCs w:val="40"/>
          <w:u w:val="single"/>
        </w:rPr>
        <w:t>Arborescence des fichiers</w:t>
      </w:r>
    </w:p>
    <w:p w:rsidR="00AA053D" w:rsidRDefault="00D92B27" w:rsidP="00A612CC">
      <w:r>
        <w:rPr>
          <w:noProof/>
        </w:rPr>
        <w:pict>
          <v:shape id="_x0000_s1027" type="#_x0000_t75" style="position:absolute;margin-left:-163.8pt;margin-top:83.3pt;width:830.2pt;height:249.15pt;z-index:251663360;mso-position-horizontal-relative:margin;mso-position-vertical-relative:margin">
            <v:imagedata r:id="rId8" o:title="Arborescence des fichiers" cropbottom="30576f"/>
            <w10:wrap type="square" anchorx="margin" anchory="margin"/>
          </v:shape>
        </w:pict>
      </w:r>
    </w:p>
    <w:p w:rsidR="00324611" w:rsidRDefault="00324611" w:rsidP="00CD256B">
      <w:r>
        <w:tab/>
      </w:r>
    </w:p>
    <w:p w:rsidR="00324611" w:rsidRDefault="00324611" w:rsidP="00CD256B"/>
    <w:p w:rsidR="005B0198" w:rsidRDefault="00EA4541" w:rsidP="00CD256B">
      <w:pPr>
        <w:rPr>
          <w:b/>
          <w:sz w:val="40"/>
          <w:szCs w:val="40"/>
          <w:u w:val="single"/>
        </w:rPr>
      </w:pPr>
      <w:r>
        <w:rPr>
          <w:b/>
          <w:sz w:val="40"/>
          <w:szCs w:val="40"/>
          <w:u w:val="single"/>
        </w:rPr>
        <w:t>Utilité du programme</w:t>
      </w:r>
    </w:p>
    <w:p w:rsidR="00EA4541" w:rsidRDefault="00EA4541" w:rsidP="00CD256B">
      <w:pPr>
        <w:rPr>
          <w:b/>
          <w:sz w:val="40"/>
          <w:szCs w:val="40"/>
          <w:u w:val="single"/>
        </w:rPr>
      </w:pPr>
    </w:p>
    <w:p w:rsidR="00EA4541" w:rsidRDefault="00EA4541" w:rsidP="00CD256B">
      <w:r>
        <w:t>Ce programme peut effectuer 8 actions :</w:t>
      </w:r>
    </w:p>
    <w:p w:rsidR="00EA4541" w:rsidRDefault="00EA4541" w:rsidP="00CD256B"/>
    <w:p w:rsidR="00EA4541" w:rsidRDefault="00EA4541" w:rsidP="00EA4541">
      <w:pPr>
        <w:pStyle w:val="Paragraphedeliste"/>
        <w:numPr>
          <w:ilvl w:val="0"/>
          <w:numId w:val="1"/>
        </w:numPr>
      </w:pPr>
      <w:r>
        <w:t>Détecter les visages d’un flux vidéo</w:t>
      </w:r>
    </w:p>
    <w:p w:rsidR="00EA4541" w:rsidRDefault="00EA4541" w:rsidP="00EA4541">
      <w:pPr>
        <w:pStyle w:val="Paragraphedeliste"/>
        <w:numPr>
          <w:ilvl w:val="0"/>
          <w:numId w:val="1"/>
        </w:numPr>
      </w:pPr>
      <w:r>
        <w:t xml:space="preserve"> Enregistrer un visage dans une base de donnée et en tirer les données nécessaires à sa reconnaissance à partir d’un flux vidéo</w:t>
      </w:r>
    </w:p>
    <w:p w:rsidR="00EA4541" w:rsidRDefault="00EA4541" w:rsidP="00EA4541">
      <w:pPr>
        <w:pStyle w:val="Paragraphedeliste"/>
        <w:numPr>
          <w:ilvl w:val="0"/>
          <w:numId w:val="1"/>
        </w:numPr>
      </w:pPr>
      <w:r>
        <w:t>Enregistrer un visage à partir de plusieurs photos de lui et en tirer les données nécessaires à sa reconnaissance</w:t>
      </w:r>
    </w:p>
    <w:p w:rsidR="00EA4541" w:rsidRDefault="00EA4541" w:rsidP="00EA4541">
      <w:pPr>
        <w:pStyle w:val="Paragraphedeliste"/>
        <w:numPr>
          <w:ilvl w:val="0"/>
          <w:numId w:val="1"/>
        </w:numPr>
      </w:pPr>
      <w:r>
        <w:t>Reconnaître en visage (ayant été enregistré auparavant)</w:t>
      </w:r>
    </w:p>
    <w:p w:rsidR="00EA4541" w:rsidRDefault="00EA4541" w:rsidP="00EA4541">
      <w:pPr>
        <w:pStyle w:val="Paragraphedeliste"/>
        <w:numPr>
          <w:ilvl w:val="0"/>
          <w:numId w:val="1"/>
        </w:numPr>
      </w:pPr>
      <w:r>
        <w:t>Détecter la peau humaine</w:t>
      </w:r>
    </w:p>
    <w:p w:rsidR="00EA4541" w:rsidRDefault="00EA4541" w:rsidP="00EA4541">
      <w:pPr>
        <w:pStyle w:val="Paragraphedeliste"/>
        <w:numPr>
          <w:ilvl w:val="0"/>
          <w:numId w:val="1"/>
        </w:numPr>
      </w:pPr>
      <w:r>
        <w:t>Détecter un corps humain</w:t>
      </w:r>
    </w:p>
    <w:p w:rsidR="00EA4541" w:rsidRDefault="00EA4541" w:rsidP="00EA4541">
      <w:pPr>
        <w:pStyle w:val="Paragraphedeliste"/>
        <w:numPr>
          <w:ilvl w:val="0"/>
          <w:numId w:val="1"/>
        </w:numPr>
      </w:pPr>
      <w:r>
        <w:t>Suivre une zone sélectionnée par l’utilisateur</w:t>
      </w:r>
    </w:p>
    <w:p w:rsidR="00EA4541" w:rsidRDefault="00EA4541" w:rsidP="00EA4541">
      <w:pPr>
        <w:pStyle w:val="Paragraphedeliste"/>
        <w:numPr>
          <w:ilvl w:val="0"/>
          <w:numId w:val="1"/>
        </w:numPr>
      </w:pPr>
      <w:r>
        <w:t xml:space="preserve">Reconnaître un visage puis suivre la personne grâce à un algorithme de </w:t>
      </w:r>
      <w:proofErr w:type="spellStart"/>
      <w:r>
        <w:t>tracking</w:t>
      </w:r>
      <w:proofErr w:type="spellEnd"/>
    </w:p>
    <w:p w:rsidR="00F973B0" w:rsidRDefault="00F973B0" w:rsidP="00F973B0"/>
    <w:p w:rsidR="00F973B0" w:rsidRDefault="00F973B0" w:rsidP="00F973B0"/>
    <w:p w:rsidR="00FE4026" w:rsidRDefault="00FE4026" w:rsidP="00FE4026">
      <w:pPr>
        <w:rPr>
          <w:b/>
          <w:sz w:val="40"/>
          <w:szCs w:val="40"/>
          <w:u w:val="single"/>
        </w:rPr>
      </w:pPr>
      <w:r>
        <w:rPr>
          <w:b/>
          <w:sz w:val="40"/>
          <w:szCs w:val="40"/>
          <w:u w:val="single"/>
        </w:rPr>
        <w:t>Tutoriel d’utilisation du programme</w:t>
      </w:r>
    </w:p>
    <w:p w:rsidR="00FE4026" w:rsidRDefault="00FE4026" w:rsidP="00FE4026">
      <w:pPr>
        <w:rPr>
          <w:b/>
          <w:sz w:val="40"/>
          <w:szCs w:val="40"/>
          <w:u w:val="single"/>
        </w:rPr>
      </w:pPr>
    </w:p>
    <w:p w:rsidR="00E50168" w:rsidRPr="00FE4026" w:rsidRDefault="00FE4026" w:rsidP="00FE4026">
      <w:r>
        <w:t xml:space="preserve">Avant d’utiliser ce programme, il faut avoir installé </w:t>
      </w:r>
      <w:proofErr w:type="spellStart"/>
      <w:r>
        <w:t>OpenCV</w:t>
      </w:r>
      <w:proofErr w:type="spellEnd"/>
      <w:r>
        <w:t xml:space="preserve"> 4.4.0</w:t>
      </w:r>
      <w:ins w:id="137" w:author="Nonox" w:date="2020-09-24T15:42:00Z">
        <w:r w:rsidR="00C93D03">
          <w:t xml:space="preserve">, </w:t>
        </w:r>
        <w:proofErr w:type="spellStart"/>
        <w:r w:rsidR="00C93D03">
          <w:t>numpy</w:t>
        </w:r>
        <w:proofErr w:type="spellEnd"/>
        <w:r w:rsidR="00C93D03">
          <w:t xml:space="preserve"> et </w:t>
        </w:r>
        <w:proofErr w:type="spellStart"/>
        <w:r w:rsidR="00C93D03">
          <w:t>imutils</w:t>
        </w:r>
        <w:proofErr w:type="spellEnd"/>
        <w:r w:rsidR="00C93D03">
          <w:t>.</w:t>
        </w:r>
      </w:ins>
      <w:del w:id="138" w:author="Nonox" w:date="2020-09-24T15:42:00Z">
        <w:r w:rsidDel="00C93D03">
          <w:delText>.</w:delText>
        </w:r>
      </w:del>
      <w:del w:id="139" w:author="Nonox" w:date="2020-09-24T15:41:00Z">
        <w:r w:rsidDel="00C93D03">
          <w:delText xml:space="preserve"> </w:delText>
        </w:r>
        <w:r w:rsidR="00DB7225" w:rsidDel="00C93D03">
          <w:delText>Si l’on utilise l’IDE Pycharm, il suffit de suivre le tutoriel en page XXXXXXXXXX.</w:delText>
        </w:r>
      </w:del>
    </w:p>
    <w:p w:rsidR="00057E4A" w:rsidRPr="00EA4541" w:rsidRDefault="00057E4A" w:rsidP="00F973B0"/>
    <w:p w:rsidR="00057E4A" w:rsidRDefault="001B7A1F" w:rsidP="00057E4A">
      <w:pPr>
        <w:rPr>
          <w:b/>
          <w:sz w:val="40"/>
          <w:szCs w:val="40"/>
          <w:u w:val="single"/>
        </w:rPr>
      </w:pPr>
      <w:r>
        <w:rPr>
          <w:b/>
          <w:sz w:val="40"/>
          <w:szCs w:val="40"/>
          <w:u w:val="single"/>
        </w:rPr>
        <w:t>Main.py</w:t>
      </w:r>
    </w:p>
    <w:p w:rsidR="00057E4A" w:rsidRDefault="00057E4A" w:rsidP="00057E4A">
      <w:r>
        <w:t>Le fichier Main.py permet de lancer le programme, il renvoie vers des fonctions écrites dans les autres fichiers .</w:t>
      </w:r>
      <w:proofErr w:type="spellStart"/>
      <w:proofErr w:type="gramStart"/>
      <w:r>
        <w:t>py</w:t>
      </w:r>
      <w:proofErr w:type="spellEnd"/>
      <w:r>
        <w:t>  (</w:t>
      </w:r>
      <w:proofErr w:type="gramEnd"/>
      <w:r>
        <w:t>tracking.py, recognition.py, detection.py, get_face_from_image.py et Face_dataset.py)</w:t>
      </w:r>
    </w:p>
    <w:p w:rsidR="00057E4A" w:rsidRDefault="00B871BE" w:rsidP="00057E4A">
      <w:r>
        <w:rPr>
          <w:noProof/>
          <w:lang w:eastAsia="fr-FR"/>
        </w:rPr>
        <w:drawing>
          <wp:anchor distT="0" distB="0" distL="114300" distR="114300" simplePos="0" relativeHeight="251669504" behindDoc="0" locked="0" layoutInCell="1" allowOverlap="1" wp14:anchorId="02FA9655" wp14:editId="6265DAF2">
            <wp:simplePos x="0" y="0"/>
            <wp:positionH relativeFrom="margin">
              <wp:posOffset>208059</wp:posOffset>
            </wp:positionH>
            <wp:positionV relativeFrom="margin">
              <wp:posOffset>2723791</wp:posOffset>
            </wp:positionV>
            <wp:extent cx="5010567" cy="5335326"/>
            <wp:effectExtent l="0" t="0" r="0" b="0"/>
            <wp:wrapSquare wrapText="bothSides"/>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010567" cy="5335326"/>
                    </a:xfrm>
                    <a:prstGeom prst="rect">
                      <a:avLst/>
                    </a:prstGeom>
                  </pic:spPr>
                </pic:pic>
              </a:graphicData>
            </a:graphic>
          </wp:anchor>
        </w:drawing>
      </w:r>
    </w:p>
    <w:p w:rsidR="00057E4A" w:rsidRPr="00057E4A" w:rsidRDefault="00057E4A" w:rsidP="00057E4A"/>
    <w:p w:rsidR="00057E4A" w:rsidRPr="00057E4A" w:rsidRDefault="00057E4A" w:rsidP="00057E4A">
      <w:pPr>
        <w:rPr>
          <w:sz w:val="40"/>
          <w:szCs w:val="40"/>
        </w:rPr>
      </w:pPr>
    </w:p>
    <w:p w:rsidR="005B0198" w:rsidRDefault="005B0198" w:rsidP="00CD256B"/>
    <w:p w:rsidR="005B0198" w:rsidRDefault="00057E4A" w:rsidP="00CD256B">
      <w:r>
        <w:tab/>
      </w:r>
    </w:p>
    <w:p w:rsidR="00057E4A" w:rsidRDefault="00057E4A" w:rsidP="00CD256B"/>
    <w:p w:rsidR="00057E4A" w:rsidRDefault="00057E4A" w:rsidP="00CD256B"/>
    <w:p w:rsidR="00057E4A" w:rsidRDefault="00057E4A" w:rsidP="00CD256B"/>
    <w:p w:rsidR="00057E4A" w:rsidRDefault="00057E4A" w:rsidP="00CD256B"/>
    <w:p w:rsidR="00057E4A" w:rsidRDefault="00057E4A" w:rsidP="00CD256B"/>
    <w:p w:rsidR="00057E4A" w:rsidRDefault="00057E4A" w:rsidP="00CD256B"/>
    <w:p w:rsidR="00057E4A" w:rsidRDefault="00057E4A" w:rsidP="00CD256B"/>
    <w:p w:rsidR="00057E4A" w:rsidRDefault="00057E4A" w:rsidP="00CD256B"/>
    <w:p w:rsidR="00057E4A" w:rsidRDefault="00057E4A" w:rsidP="00CD256B"/>
    <w:p w:rsidR="00057E4A" w:rsidRDefault="00057E4A" w:rsidP="00CD256B"/>
    <w:p w:rsidR="001B7A1F" w:rsidRDefault="001B7A1F" w:rsidP="00CD256B"/>
    <w:p w:rsidR="001B7A1F" w:rsidRDefault="001B7A1F" w:rsidP="00CD256B"/>
    <w:p w:rsidR="001B7A1F" w:rsidRDefault="001B7A1F" w:rsidP="00CD256B"/>
    <w:p w:rsidR="001B7A1F" w:rsidRDefault="001B7A1F" w:rsidP="00CD256B"/>
    <w:p w:rsidR="00057E4A" w:rsidRDefault="00057E4A" w:rsidP="00CD256B">
      <w:r>
        <w:t>Une fois le programme lancé, on entre la valeur correspondant à l’action que l’on souhaite effectuer.</w:t>
      </w:r>
      <w:r w:rsidR="001B7A1F">
        <w:t xml:space="preserve"> </w:t>
      </w:r>
      <w:r>
        <w:t xml:space="preserve">Il y a </w:t>
      </w:r>
      <w:r w:rsidR="003E4CFC">
        <w:t xml:space="preserve">alors </w:t>
      </w:r>
      <w:ins w:id="140" w:author="Nonox" w:date="2020-09-24T15:51:00Z">
        <w:r w:rsidR="00421955">
          <w:t>9</w:t>
        </w:r>
      </w:ins>
      <w:del w:id="141" w:author="Nonox" w:date="2020-09-24T15:51:00Z">
        <w:r w:rsidR="003E4CFC" w:rsidDel="00421955">
          <w:delText>8</w:delText>
        </w:r>
      </w:del>
      <w:r w:rsidR="003E4CFC">
        <w:t xml:space="preserve"> choix correspondants à </w:t>
      </w:r>
      <w:ins w:id="142" w:author="Nonox" w:date="2020-09-24T15:51:00Z">
        <w:r w:rsidR="00421955">
          <w:t>8</w:t>
        </w:r>
      </w:ins>
      <w:del w:id="143" w:author="Nonox" w:date="2020-09-24T15:51:00Z">
        <w:r w:rsidR="003E4CFC" w:rsidDel="00421955">
          <w:delText>7</w:delText>
        </w:r>
      </w:del>
      <w:r>
        <w:t xml:space="preserve"> actions différentes.</w:t>
      </w:r>
    </w:p>
    <w:p w:rsidR="00057E4A" w:rsidRDefault="00057E4A" w:rsidP="00057E4A">
      <w:pPr>
        <w:rPr>
          <w:b/>
          <w:sz w:val="40"/>
          <w:szCs w:val="40"/>
          <w:u w:val="single"/>
        </w:rPr>
      </w:pPr>
      <w:r>
        <w:rPr>
          <w:b/>
          <w:sz w:val="40"/>
          <w:szCs w:val="40"/>
          <w:u w:val="single"/>
        </w:rPr>
        <w:lastRenderedPageBreak/>
        <w:t>Detection.py</w:t>
      </w:r>
    </w:p>
    <w:p w:rsidR="00057E4A" w:rsidRDefault="00057E4A" w:rsidP="00057E4A">
      <w:pPr>
        <w:rPr>
          <w:b/>
          <w:sz w:val="40"/>
          <w:szCs w:val="40"/>
          <w:u w:val="single"/>
        </w:rPr>
      </w:pPr>
    </w:p>
    <w:p w:rsidR="00057E4A" w:rsidRDefault="00057E4A" w:rsidP="00057E4A">
      <w:r>
        <w:t>Ce fichier contient toutes les fonctions effectuant un</w:t>
      </w:r>
      <w:r w:rsidR="004E6701">
        <w:t>e détection. On retrouve alors 3</w:t>
      </w:r>
      <w:r>
        <w:t xml:space="preserve"> fonctions différentes :</w:t>
      </w:r>
    </w:p>
    <w:p w:rsidR="00057E4A" w:rsidRDefault="00057E4A" w:rsidP="00057E4A"/>
    <w:p w:rsidR="00F064DC" w:rsidRDefault="00057E4A" w:rsidP="00F064DC">
      <w:pPr>
        <w:pStyle w:val="Paragraphedeliste"/>
        <w:numPr>
          <w:ilvl w:val="0"/>
          <w:numId w:val="1"/>
        </w:numPr>
      </w:pPr>
      <w:proofErr w:type="spellStart"/>
      <w:r w:rsidRPr="00F064DC">
        <w:rPr>
          <w:b/>
        </w:rPr>
        <w:t>Face_</w:t>
      </w:r>
      <w:proofErr w:type="gramStart"/>
      <w:r w:rsidRPr="00F064DC">
        <w:rPr>
          <w:b/>
        </w:rPr>
        <w:t>detection</w:t>
      </w:r>
      <w:proofErr w:type="spellEnd"/>
      <w:r w:rsidRPr="00F064DC">
        <w:rPr>
          <w:b/>
        </w:rPr>
        <w:t>(</w:t>
      </w:r>
      <w:proofErr w:type="gramEnd"/>
      <w:r w:rsidRPr="00F064DC">
        <w:rPr>
          <w:b/>
        </w:rPr>
        <w:t>)</w:t>
      </w:r>
      <w:r>
        <w:t xml:space="preserve">, qui effectue une détection brut de tous les visages dans un flux vidéo. </w:t>
      </w:r>
    </w:p>
    <w:p w:rsidR="000D3D75" w:rsidRDefault="000D3D75" w:rsidP="00F064DC">
      <w:pPr>
        <w:pStyle w:val="Paragraphedeliste"/>
        <w:numPr>
          <w:ilvl w:val="0"/>
          <w:numId w:val="1"/>
        </w:numPr>
      </w:pPr>
      <w:proofErr w:type="spellStart"/>
      <w:r>
        <w:rPr>
          <w:b/>
        </w:rPr>
        <w:t>Skin_detection_</w:t>
      </w:r>
      <w:proofErr w:type="gramStart"/>
      <w:r>
        <w:rPr>
          <w:b/>
        </w:rPr>
        <w:t>image</w:t>
      </w:r>
      <w:proofErr w:type="spellEnd"/>
      <w:r>
        <w:rPr>
          <w:b/>
        </w:rPr>
        <w:t>(</w:t>
      </w:r>
      <w:proofErr w:type="gramEnd"/>
      <w:r>
        <w:rPr>
          <w:b/>
        </w:rPr>
        <w:t xml:space="preserve">Mat image), </w:t>
      </w:r>
      <w:r>
        <w:t>qui détecte la peau humaine sur une image</w:t>
      </w:r>
      <w:r w:rsidR="00354CF6">
        <w:t xml:space="preserve"> entrée en argument</w:t>
      </w:r>
    </w:p>
    <w:p w:rsidR="00354CF6" w:rsidRDefault="00354CF6" w:rsidP="00F064DC">
      <w:pPr>
        <w:pStyle w:val="Paragraphedeliste"/>
        <w:numPr>
          <w:ilvl w:val="0"/>
          <w:numId w:val="1"/>
        </w:numPr>
      </w:pPr>
      <w:proofErr w:type="spellStart"/>
      <w:r>
        <w:rPr>
          <w:b/>
        </w:rPr>
        <w:t>Skin_</w:t>
      </w:r>
      <w:proofErr w:type="gramStart"/>
      <w:r>
        <w:rPr>
          <w:b/>
        </w:rPr>
        <w:t>detection</w:t>
      </w:r>
      <w:proofErr w:type="spellEnd"/>
      <w:r>
        <w:rPr>
          <w:b/>
        </w:rPr>
        <w:t>(</w:t>
      </w:r>
      <w:proofErr w:type="gramEnd"/>
      <w:r>
        <w:rPr>
          <w:b/>
        </w:rPr>
        <w:t xml:space="preserve">), </w:t>
      </w:r>
      <w:r>
        <w:t>qui effectue une détection de peau humaine sur un flux vidéo en temps réel.</w:t>
      </w:r>
    </w:p>
    <w:p w:rsidR="0009501C" w:rsidRDefault="0009501C" w:rsidP="0009501C"/>
    <w:p w:rsidR="0009501C" w:rsidRDefault="0009501C" w:rsidP="0009501C"/>
    <w:p w:rsidR="0071250D" w:rsidRDefault="0071250D" w:rsidP="0009501C">
      <w:pPr>
        <w:rPr>
          <w:b/>
          <w:sz w:val="32"/>
          <w:szCs w:val="32"/>
          <w:u w:val="single"/>
        </w:rPr>
      </w:pPr>
      <w:proofErr w:type="spellStart"/>
      <w:r>
        <w:rPr>
          <w:b/>
          <w:sz w:val="32"/>
          <w:szCs w:val="32"/>
          <w:u w:val="single"/>
        </w:rPr>
        <w:t>Face_</w:t>
      </w:r>
      <w:proofErr w:type="gramStart"/>
      <w:r>
        <w:rPr>
          <w:b/>
          <w:sz w:val="32"/>
          <w:szCs w:val="32"/>
          <w:u w:val="single"/>
        </w:rPr>
        <w:t>detection</w:t>
      </w:r>
      <w:proofErr w:type="spellEnd"/>
      <w:r>
        <w:rPr>
          <w:b/>
          <w:sz w:val="32"/>
          <w:szCs w:val="32"/>
          <w:u w:val="single"/>
        </w:rPr>
        <w:t>(</w:t>
      </w:r>
      <w:proofErr w:type="gramEnd"/>
      <w:r>
        <w:rPr>
          <w:b/>
          <w:sz w:val="32"/>
          <w:szCs w:val="32"/>
          <w:u w:val="single"/>
        </w:rPr>
        <w:t>)</w:t>
      </w:r>
    </w:p>
    <w:p w:rsidR="0071250D" w:rsidRDefault="0071250D" w:rsidP="0009501C">
      <w:pPr>
        <w:rPr>
          <w:b/>
          <w:sz w:val="32"/>
          <w:szCs w:val="32"/>
          <w:u w:val="single"/>
        </w:rPr>
      </w:pPr>
    </w:p>
    <w:p w:rsidR="0071250D" w:rsidRDefault="0071250D" w:rsidP="0009501C">
      <w:r>
        <w:t>On commence par sélectionner la cascade que l’on va utiliser pour détecter les visages. Les fichiers utilisés sont sous le format .</w:t>
      </w:r>
      <w:proofErr w:type="spellStart"/>
      <w:proofErr w:type="gramStart"/>
      <w:r>
        <w:t>xml</w:t>
      </w:r>
      <w:proofErr w:type="spellEnd"/>
      <w:r w:rsidR="0052007B">
        <w:t xml:space="preserve"> .</w:t>
      </w:r>
      <w:proofErr w:type="gramEnd"/>
      <w:r w:rsidR="0052007B">
        <w:t xml:space="preserve"> La cascade utilisé dans l’</w:t>
      </w:r>
      <w:r w:rsidR="003E4CFC">
        <w:t>exemple permet de détecter</w:t>
      </w:r>
      <w:r w:rsidR="0052007B">
        <w:t xml:space="preserve"> les visages de face :</w:t>
      </w:r>
    </w:p>
    <w:p w:rsidR="0052007B" w:rsidRDefault="0052007B" w:rsidP="0009501C">
      <w:r>
        <w:rPr>
          <w:noProof/>
          <w:lang w:eastAsia="fr-FR"/>
        </w:rPr>
        <w:drawing>
          <wp:inline distT="0" distB="0" distL="0" distR="0" wp14:anchorId="1B230BDA" wp14:editId="7DAE0F88">
            <wp:extent cx="5760720" cy="278765"/>
            <wp:effectExtent l="0" t="0" r="0" b="698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78765"/>
                    </a:xfrm>
                    <a:prstGeom prst="rect">
                      <a:avLst/>
                    </a:prstGeom>
                  </pic:spPr>
                </pic:pic>
              </a:graphicData>
            </a:graphic>
          </wp:inline>
        </w:drawing>
      </w:r>
    </w:p>
    <w:p w:rsidR="0052007B" w:rsidRDefault="0052007B" w:rsidP="0009501C">
      <w:r>
        <w:t>On sélectionne ensuite le flux vidéo sur lequel la détection sera faite :</w:t>
      </w:r>
    </w:p>
    <w:p w:rsidR="0052007B" w:rsidRDefault="0052007B" w:rsidP="0009501C">
      <w:r>
        <w:rPr>
          <w:noProof/>
          <w:lang w:eastAsia="fr-FR"/>
        </w:rPr>
        <w:drawing>
          <wp:inline distT="0" distB="0" distL="0" distR="0" wp14:anchorId="08C90D87" wp14:editId="61FB56B2">
            <wp:extent cx="2266950" cy="2476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3257" b="16278"/>
                    <a:stretch/>
                  </pic:blipFill>
                  <pic:spPr bwMode="auto">
                    <a:xfrm>
                      <a:off x="0" y="0"/>
                      <a:ext cx="2266950" cy="247650"/>
                    </a:xfrm>
                    <a:prstGeom prst="rect">
                      <a:avLst/>
                    </a:prstGeom>
                    <a:ln>
                      <a:noFill/>
                    </a:ln>
                    <a:extLst>
                      <a:ext uri="{53640926-AAD7-44D8-BBD7-CCE9431645EC}">
                        <a14:shadowObscured xmlns:a14="http://schemas.microsoft.com/office/drawing/2010/main"/>
                      </a:ext>
                    </a:extLst>
                  </pic:spPr>
                </pic:pic>
              </a:graphicData>
            </a:graphic>
          </wp:inline>
        </w:drawing>
      </w:r>
    </w:p>
    <w:p w:rsidR="0052007B" w:rsidRDefault="0052007B" w:rsidP="0009501C"/>
    <w:p w:rsidR="0052007B" w:rsidRDefault="0052007B" w:rsidP="0009501C">
      <w:r>
        <w:t xml:space="preserve">On note que lorsqu’on entre « 0 » comme argument dans </w:t>
      </w:r>
      <w:proofErr w:type="spellStart"/>
      <w:r>
        <w:rPr>
          <w:b/>
        </w:rPr>
        <w:t>VideoCapture</w:t>
      </w:r>
      <w:proofErr w:type="spellEnd"/>
      <w:r>
        <w:t>, alors le flux vidéo choisit sera celui par défaut utilisé comme caméra de l’ordinateur. On peut à la place utiliser le flux vidéo d’une caméra IP en entrant l’adresse avec laquelle on y accède (cette information est trouvable soit dans la documentation de la caméra, ou sur internet)</w:t>
      </w:r>
    </w:p>
    <w:p w:rsidR="0052007B" w:rsidRDefault="0052007B" w:rsidP="0009501C">
      <w:r>
        <w:t>Exemple de format pour accéder à la caméra IP :</w:t>
      </w:r>
    </w:p>
    <w:p w:rsidR="0052007B" w:rsidRDefault="0052007B" w:rsidP="0009501C">
      <w:pPr>
        <w:rPr>
          <w:rFonts w:ascii="Arial" w:hAnsi="Arial" w:cs="Arial"/>
          <w:color w:val="222222"/>
          <w:shd w:val="clear" w:color="auto" w:fill="FFFFFF"/>
        </w:rPr>
      </w:pPr>
      <w:r>
        <w:rPr>
          <w:rFonts w:ascii="Arial" w:hAnsi="Arial" w:cs="Arial"/>
          <w:color w:val="222222"/>
          <w:shd w:val="clear" w:color="auto" w:fill="FFFFFF"/>
        </w:rPr>
        <w:t>rtsp://</w:t>
      </w:r>
      <w:hyperlink r:id="rId12" w:tgtFrame="_blank" w:history="1">
        <w:r>
          <w:rPr>
            <w:rStyle w:val="Lienhypertexte"/>
            <w:rFonts w:ascii="Arial" w:hAnsi="Arial" w:cs="Arial"/>
            <w:color w:val="1155CC"/>
            <w:shd w:val="clear" w:color="auto" w:fill="FFFFFF"/>
          </w:rPr>
          <w:t>admin:@192.168.1.10:554/user=admin_password=tlJwpbo6_channel=1_stream=0.sdp?real_stream</w:t>
        </w:r>
      </w:hyperlink>
      <w:r>
        <w:rPr>
          <w:rFonts w:ascii="Arial" w:hAnsi="Arial" w:cs="Arial"/>
          <w:color w:val="222222"/>
          <w:shd w:val="clear" w:color="auto" w:fill="FFFFFF"/>
        </w:rPr>
        <w:t> </w:t>
      </w:r>
      <w:proofErr w:type="spellStart"/>
      <w:r>
        <w:rPr>
          <w:rFonts w:ascii="Arial" w:hAnsi="Arial" w:cs="Arial"/>
          <w:color w:val="222222"/>
          <w:shd w:val="clear" w:color="auto" w:fill="FFFFFF"/>
        </w:rPr>
        <w:t>protocols</w:t>
      </w:r>
      <w:proofErr w:type="spellEnd"/>
      <w:r>
        <w:rPr>
          <w:rFonts w:ascii="Arial" w:hAnsi="Arial" w:cs="Arial"/>
          <w:color w:val="222222"/>
          <w:shd w:val="clear" w:color="auto" w:fill="FFFFFF"/>
        </w:rPr>
        <w:t>=</w:t>
      </w:r>
      <w:proofErr w:type="spellStart"/>
      <w:r>
        <w:rPr>
          <w:rFonts w:ascii="Arial" w:hAnsi="Arial" w:cs="Arial"/>
          <w:color w:val="222222"/>
          <w:shd w:val="clear" w:color="auto" w:fill="FFFFFF"/>
        </w:rPr>
        <w:t>tcp</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latency</w:t>
      </w:r>
      <w:proofErr w:type="spellEnd"/>
      <w:r>
        <w:rPr>
          <w:rFonts w:ascii="Arial" w:hAnsi="Arial" w:cs="Arial"/>
          <w:color w:val="222222"/>
          <w:shd w:val="clear" w:color="auto" w:fill="FFFFFF"/>
        </w:rPr>
        <w:t>=0 !</w:t>
      </w:r>
    </w:p>
    <w:p w:rsidR="0052007B" w:rsidRDefault="0052007B" w:rsidP="0009501C">
      <w:pPr>
        <w:rPr>
          <w:rFonts w:ascii="Arial" w:hAnsi="Arial" w:cs="Arial"/>
          <w:color w:val="222222"/>
          <w:shd w:val="clear" w:color="auto" w:fill="FFFFFF"/>
        </w:rPr>
      </w:pPr>
      <w:r>
        <w:rPr>
          <w:rFonts w:ascii="Arial" w:hAnsi="Arial" w:cs="Arial"/>
          <w:color w:val="222222"/>
          <w:shd w:val="clear" w:color="auto" w:fill="FFFFFF"/>
        </w:rPr>
        <w:t>On entre donc cette ligne là pour y accéder :</w:t>
      </w:r>
    </w:p>
    <w:p w:rsidR="0052007B" w:rsidRDefault="0052007B" w:rsidP="0009501C">
      <w:pPr>
        <w:rPr>
          <w:rFonts w:ascii="Arial" w:hAnsi="Arial" w:cs="Arial"/>
          <w:color w:val="222222"/>
          <w:shd w:val="clear" w:color="auto" w:fill="FFFFFF"/>
        </w:rPr>
      </w:pPr>
      <w:r>
        <w:rPr>
          <w:noProof/>
          <w:lang w:eastAsia="fr-FR"/>
        </w:rPr>
        <w:drawing>
          <wp:anchor distT="0" distB="0" distL="114300" distR="114300" simplePos="0" relativeHeight="251665408" behindDoc="0" locked="0" layoutInCell="1" allowOverlap="1" wp14:anchorId="760A7E4A" wp14:editId="0B9BCFAD">
            <wp:simplePos x="0" y="0"/>
            <wp:positionH relativeFrom="margin">
              <wp:align>right</wp:align>
            </wp:positionH>
            <wp:positionV relativeFrom="margin">
              <wp:align>bottom</wp:align>
            </wp:positionV>
            <wp:extent cx="5760720" cy="652145"/>
            <wp:effectExtent l="0" t="0" r="0" b="0"/>
            <wp:wrapSquare wrapText="bothSides"/>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0720" cy="652145"/>
                    </a:xfrm>
                    <a:prstGeom prst="rect">
                      <a:avLst/>
                    </a:prstGeom>
                  </pic:spPr>
                </pic:pic>
              </a:graphicData>
            </a:graphic>
          </wp:anchor>
        </w:drawing>
      </w:r>
      <w:r>
        <w:rPr>
          <w:rFonts w:ascii="Arial" w:hAnsi="Arial" w:cs="Arial"/>
          <w:color w:val="222222"/>
          <w:shd w:val="clear" w:color="auto" w:fill="FFFFFF"/>
        </w:rPr>
        <w:tab/>
      </w:r>
    </w:p>
    <w:p w:rsidR="0052007B" w:rsidRDefault="0052007B" w:rsidP="0009501C">
      <w:pPr>
        <w:rPr>
          <w:rFonts w:ascii="Arial" w:hAnsi="Arial" w:cs="Arial"/>
          <w:color w:val="222222"/>
          <w:shd w:val="clear" w:color="auto" w:fill="FFFFFF"/>
        </w:rPr>
      </w:pPr>
      <w:r>
        <w:rPr>
          <w:rFonts w:ascii="Arial" w:hAnsi="Arial" w:cs="Arial"/>
          <w:color w:val="222222"/>
          <w:shd w:val="clear" w:color="auto" w:fill="FFFFFF"/>
        </w:rPr>
        <w:lastRenderedPageBreak/>
        <w:t xml:space="preserve">On effectue ensuite une boucle dans laquelle on commence par lire la dernière image (frame), du flux vidéo : </w:t>
      </w:r>
    </w:p>
    <w:p w:rsidR="0052007B" w:rsidRDefault="0052007B" w:rsidP="0009501C">
      <w:pPr>
        <w:rPr>
          <w:rFonts w:ascii="Arial" w:hAnsi="Arial" w:cs="Arial"/>
          <w:color w:val="222222"/>
          <w:shd w:val="clear" w:color="auto" w:fill="FFFFFF"/>
        </w:rPr>
      </w:pPr>
    </w:p>
    <w:p w:rsidR="0052007B" w:rsidRDefault="0052007B" w:rsidP="0009501C">
      <w:pPr>
        <w:rPr>
          <w:rFonts w:ascii="Arial" w:hAnsi="Arial" w:cs="Arial"/>
          <w:color w:val="222222"/>
          <w:shd w:val="clear" w:color="auto" w:fill="FFFFFF"/>
        </w:rPr>
      </w:pPr>
      <w:r>
        <w:rPr>
          <w:noProof/>
          <w:lang w:eastAsia="fr-FR"/>
        </w:rPr>
        <w:drawing>
          <wp:inline distT="0" distB="0" distL="0" distR="0" wp14:anchorId="4D31C43A" wp14:editId="01B62FD6">
            <wp:extent cx="2286000" cy="5619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61975"/>
                    </a:xfrm>
                    <a:prstGeom prst="rect">
                      <a:avLst/>
                    </a:prstGeom>
                  </pic:spPr>
                </pic:pic>
              </a:graphicData>
            </a:graphic>
          </wp:inline>
        </w:drawing>
      </w:r>
    </w:p>
    <w:p w:rsidR="0052007B" w:rsidRDefault="0052007B" w:rsidP="0009501C">
      <w:pPr>
        <w:rPr>
          <w:rFonts w:ascii="Arial" w:hAnsi="Arial" w:cs="Arial"/>
          <w:color w:val="222222"/>
          <w:shd w:val="clear" w:color="auto" w:fill="FFFFFF"/>
        </w:rPr>
      </w:pPr>
    </w:p>
    <w:p w:rsidR="0052007B" w:rsidRDefault="00182E62" w:rsidP="0009501C">
      <w:pPr>
        <w:rPr>
          <w:rFonts w:ascii="Arial" w:hAnsi="Arial" w:cs="Arial"/>
          <w:color w:val="222222"/>
          <w:shd w:val="clear" w:color="auto" w:fill="FFFFFF"/>
        </w:rPr>
      </w:pPr>
      <w:r>
        <w:rPr>
          <w:rFonts w:ascii="Arial" w:hAnsi="Arial" w:cs="Arial"/>
          <w:color w:val="222222"/>
          <w:shd w:val="clear" w:color="auto" w:fill="FFFFFF"/>
        </w:rPr>
        <w:t xml:space="preserve">L’image est </w:t>
      </w:r>
      <w:proofErr w:type="gramStart"/>
      <w:r>
        <w:rPr>
          <w:rFonts w:ascii="Arial" w:hAnsi="Arial" w:cs="Arial"/>
          <w:color w:val="222222"/>
          <w:shd w:val="clear" w:color="auto" w:fill="FFFFFF"/>
        </w:rPr>
        <w:t>stocké</w:t>
      </w:r>
      <w:proofErr w:type="gramEnd"/>
      <w:r>
        <w:rPr>
          <w:rFonts w:ascii="Arial" w:hAnsi="Arial" w:cs="Arial"/>
          <w:color w:val="222222"/>
          <w:shd w:val="clear" w:color="auto" w:fill="FFFFFF"/>
        </w:rPr>
        <w:t xml:space="preserve"> dans ‘</w:t>
      </w:r>
      <w:proofErr w:type="spellStart"/>
      <w:r>
        <w:rPr>
          <w:rFonts w:ascii="Arial" w:hAnsi="Arial" w:cs="Arial"/>
          <w:color w:val="222222"/>
          <w:shd w:val="clear" w:color="auto" w:fill="FFFFFF"/>
        </w:rPr>
        <w:t>img</w:t>
      </w:r>
      <w:proofErr w:type="spellEnd"/>
      <w:r>
        <w:rPr>
          <w:rFonts w:ascii="Arial" w:hAnsi="Arial" w:cs="Arial"/>
          <w:color w:val="222222"/>
          <w:shd w:val="clear" w:color="auto" w:fill="FFFFFF"/>
        </w:rPr>
        <w:t xml:space="preserve">’ </w:t>
      </w:r>
    </w:p>
    <w:p w:rsidR="00950DBC" w:rsidRDefault="00950DBC" w:rsidP="0009501C">
      <w:pPr>
        <w:rPr>
          <w:rFonts w:ascii="Arial" w:hAnsi="Arial" w:cs="Arial"/>
          <w:color w:val="222222"/>
          <w:shd w:val="clear" w:color="auto" w:fill="FFFFFF"/>
        </w:rPr>
      </w:pPr>
    </w:p>
    <w:p w:rsidR="00950DBC" w:rsidRDefault="00950DBC" w:rsidP="0009501C">
      <w:pPr>
        <w:rPr>
          <w:rFonts w:ascii="Arial" w:hAnsi="Arial" w:cs="Arial"/>
          <w:color w:val="222222"/>
          <w:shd w:val="clear" w:color="auto" w:fill="FFFFFF"/>
        </w:rPr>
      </w:pPr>
      <w:r>
        <w:rPr>
          <w:rFonts w:ascii="Arial" w:hAnsi="Arial" w:cs="Arial"/>
          <w:color w:val="222222"/>
          <w:shd w:val="clear" w:color="auto" w:fill="FFFFFF"/>
        </w:rPr>
        <w:t>La détection de visage par la méthode de Viola &amp; Jones (en cascade), ne peut s’effectuer que sur une image en niveau de gris. Si notre flux vidéo est initialement en couleur, alors on doit effectuer une conversion de l’image en niveau de gris :</w:t>
      </w:r>
    </w:p>
    <w:p w:rsidR="00950DBC" w:rsidRDefault="00950DBC" w:rsidP="0009501C">
      <w:pPr>
        <w:rPr>
          <w:rFonts w:ascii="Arial" w:hAnsi="Arial" w:cs="Arial"/>
          <w:color w:val="222222"/>
          <w:shd w:val="clear" w:color="auto" w:fill="FFFFFF"/>
        </w:rPr>
      </w:pPr>
    </w:p>
    <w:p w:rsidR="00950DBC" w:rsidRDefault="00950DBC" w:rsidP="0009501C">
      <w:pPr>
        <w:rPr>
          <w:rFonts w:ascii="Arial" w:hAnsi="Arial" w:cs="Arial"/>
          <w:color w:val="222222"/>
          <w:shd w:val="clear" w:color="auto" w:fill="FFFFFF"/>
        </w:rPr>
      </w:pPr>
      <w:r>
        <w:rPr>
          <w:noProof/>
          <w:lang w:eastAsia="fr-FR"/>
        </w:rPr>
        <w:drawing>
          <wp:inline distT="0" distB="0" distL="0" distR="0" wp14:anchorId="0CE6B14E" wp14:editId="11AD7711">
            <wp:extent cx="3600450" cy="3619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450" cy="361950"/>
                    </a:xfrm>
                    <a:prstGeom prst="rect">
                      <a:avLst/>
                    </a:prstGeom>
                  </pic:spPr>
                </pic:pic>
              </a:graphicData>
            </a:graphic>
          </wp:inline>
        </w:drawing>
      </w:r>
    </w:p>
    <w:p w:rsidR="00950DBC" w:rsidRDefault="00950DBC" w:rsidP="0009501C">
      <w:pPr>
        <w:rPr>
          <w:rFonts w:ascii="Arial" w:hAnsi="Arial" w:cs="Arial"/>
          <w:color w:val="222222"/>
          <w:shd w:val="clear" w:color="auto" w:fill="FFFFFF"/>
        </w:rPr>
      </w:pPr>
    </w:p>
    <w:p w:rsidR="00950DBC" w:rsidRDefault="00950DBC" w:rsidP="0009501C">
      <w:pPr>
        <w:rPr>
          <w:rFonts w:ascii="Arial" w:hAnsi="Arial" w:cs="Arial"/>
          <w:color w:val="222222"/>
          <w:shd w:val="clear" w:color="auto" w:fill="FFFFFF"/>
        </w:rPr>
      </w:pPr>
      <w:r>
        <w:rPr>
          <w:rFonts w:ascii="Arial" w:hAnsi="Arial" w:cs="Arial"/>
          <w:color w:val="222222"/>
          <w:shd w:val="clear" w:color="auto" w:fill="FFFFFF"/>
        </w:rPr>
        <w:t>Cette ligne de commande permet d’obtenir une image ‘gray’, qui est la conversion de ‘</w:t>
      </w:r>
      <w:proofErr w:type="spellStart"/>
      <w:r>
        <w:rPr>
          <w:rFonts w:ascii="Arial" w:hAnsi="Arial" w:cs="Arial"/>
          <w:color w:val="222222"/>
          <w:shd w:val="clear" w:color="auto" w:fill="FFFFFF"/>
        </w:rPr>
        <w:t>img</w:t>
      </w:r>
      <w:proofErr w:type="spellEnd"/>
      <w:r>
        <w:rPr>
          <w:rFonts w:ascii="Arial" w:hAnsi="Arial" w:cs="Arial"/>
          <w:color w:val="222222"/>
          <w:shd w:val="clear" w:color="auto" w:fill="FFFFFF"/>
        </w:rPr>
        <w:t xml:space="preserve">’ de l’espace BGR (Blue Green </w:t>
      </w:r>
      <w:proofErr w:type="spellStart"/>
      <w:r>
        <w:rPr>
          <w:rFonts w:ascii="Arial" w:hAnsi="Arial" w:cs="Arial"/>
          <w:color w:val="222222"/>
          <w:shd w:val="clear" w:color="auto" w:fill="FFFFFF"/>
        </w:rPr>
        <w:t>Red</w:t>
      </w:r>
      <w:proofErr w:type="spellEnd"/>
      <w:r>
        <w:rPr>
          <w:rFonts w:ascii="Arial" w:hAnsi="Arial" w:cs="Arial"/>
          <w:color w:val="222222"/>
          <w:shd w:val="clear" w:color="auto" w:fill="FFFFFF"/>
        </w:rPr>
        <w:t>), en GRAY (niveau de gris)</w:t>
      </w:r>
    </w:p>
    <w:p w:rsidR="00BC6EF6" w:rsidRDefault="00BC6EF6" w:rsidP="0009501C">
      <w:pPr>
        <w:rPr>
          <w:rFonts w:ascii="Arial" w:hAnsi="Arial" w:cs="Arial"/>
          <w:color w:val="222222"/>
          <w:shd w:val="clear" w:color="auto" w:fill="FFFFFF"/>
        </w:rPr>
      </w:pPr>
    </w:p>
    <w:p w:rsidR="00BC6EF6" w:rsidRDefault="00BC6EF6" w:rsidP="0009501C">
      <w:pPr>
        <w:rPr>
          <w:rFonts w:ascii="Arial" w:hAnsi="Arial" w:cs="Arial"/>
          <w:color w:val="222222"/>
          <w:shd w:val="clear" w:color="auto" w:fill="FFFFFF"/>
        </w:rPr>
      </w:pPr>
      <w:r>
        <w:rPr>
          <w:noProof/>
          <w:lang w:eastAsia="fr-FR"/>
        </w:rPr>
        <w:drawing>
          <wp:anchor distT="0" distB="0" distL="114300" distR="114300" simplePos="0" relativeHeight="251666432" behindDoc="0" locked="0" layoutInCell="1" allowOverlap="1" wp14:anchorId="6B178232" wp14:editId="7FEA9AB1">
            <wp:simplePos x="0" y="0"/>
            <wp:positionH relativeFrom="margin">
              <wp:posOffset>-861060</wp:posOffset>
            </wp:positionH>
            <wp:positionV relativeFrom="margin">
              <wp:posOffset>5043805</wp:posOffset>
            </wp:positionV>
            <wp:extent cx="7427595" cy="1219200"/>
            <wp:effectExtent l="0" t="0" r="1905" b="0"/>
            <wp:wrapSquare wrapText="bothSides"/>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427595" cy="1219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color w:val="222222"/>
          <w:shd w:val="clear" w:color="auto" w:fill="FFFFFF"/>
        </w:rPr>
        <w:t>Il ne reste plus qu’à détecter sur cette image les visages et de stocker dans une liste les cordonnées de chaque visage détecté :</w:t>
      </w:r>
    </w:p>
    <w:p w:rsidR="00BC6EF6" w:rsidRDefault="00BC6EF6" w:rsidP="0009501C">
      <w:pPr>
        <w:rPr>
          <w:rFonts w:ascii="Arial" w:hAnsi="Arial" w:cs="Arial"/>
          <w:color w:val="222222"/>
          <w:shd w:val="clear" w:color="auto" w:fill="FFFFFF"/>
        </w:rPr>
      </w:pPr>
    </w:p>
    <w:p w:rsidR="00BC6EF6" w:rsidRDefault="00BC6EF6" w:rsidP="0009501C">
      <w:pPr>
        <w:rPr>
          <w:rFonts w:ascii="Arial" w:hAnsi="Arial" w:cs="Arial"/>
          <w:color w:val="222222"/>
          <w:shd w:val="clear" w:color="auto" w:fill="FFFFFF"/>
        </w:rPr>
      </w:pPr>
    </w:p>
    <w:p w:rsidR="0052007B" w:rsidRDefault="00BC6EF6" w:rsidP="0009501C">
      <w:r>
        <w:t>On détecte ici les visages avec ‘</w:t>
      </w:r>
      <w:proofErr w:type="spellStart"/>
      <w:r>
        <w:t>detectMultiScale</w:t>
      </w:r>
      <w:proofErr w:type="spellEnd"/>
      <w:r>
        <w:t>’ en utilisant la cascade choisit précédemment ‘</w:t>
      </w:r>
      <w:proofErr w:type="spellStart"/>
      <w:r>
        <w:t>faceCascade</w:t>
      </w:r>
      <w:proofErr w:type="spellEnd"/>
      <w:r>
        <w:t>’</w:t>
      </w:r>
    </w:p>
    <w:p w:rsidR="00A762AE" w:rsidRDefault="00A762AE" w:rsidP="0009501C">
      <w:r>
        <w:t xml:space="preserve">On entre en argument en premier l’image sur laquelle s’effectue la détection, c’est donc ici ‘gray’. </w:t>
      </w:r>
    </w:p>
    <w:p w:rsidR="00A762AE" w:rsidRDefault="00A762AE" w:rsidP="0009501C">
      <w:proofErr w:type="spellStart"/>
      <w:r w:rsidRPr="00A762AE">
        <w:rPr>
          <w:b/>
        </w:rPr>
        <w:t>ScaleFactor</w:t>
      </w:r>
      <w:proofErr w:type="spellEnd"/>
      <w:r>
        <w:rPr>
          <w:b/>
        </w:rPr>
        <w:t xml:space="preserve"> </w:t>
      </w:r>
      <w:r>
        <w:t>correspond au redimensionnement de l’image que l’on effectue, afin de détecter des visages qui était bien trop petit pour y être détecté comme tel.</w:t>
      </w:r>
    </w:p>
    <w:p w:rsidR="00A762AE" w:rsidRDefault="00A762AE" w:rsidP="0009501C">
      <w:proofErr w:type="spellStart"/>
      <w:r>
        <w:rPr>
          <w:b/>
        </w:rPr>
        <w:t>MinNeighbors</w:t>
      </w:r>
      <w:proofErr w:type="spellEnd"/>
      <w:r>
        <w:t xml:space="preserve"> permet d’</w:t>
      </w:r>
      <w:proofErr w:type="spellStart"/>
      <w:r>
        <w:t>élminer</w:t>
      </w:r>
      <w:proofErr w:type="spellEnd"/>
      <w:r>
        <w:t xml:space="preserve"> les faux positifs en appliquant une approche au voisinage. Lorsque l’algorithme est utilisé, le même visage est détecté plusieurs fois avec des cordonnées légèrement différentes. L’algorithme interprète ensuite cela comme un seul visage pour ne pas saturer la détection. Plus </w:t>
      </w:r>
      <w:proofErr w:type="spellStart"/>
      <w:r w:rsidRPr="00A762AE">
        <w:rPr>
          <w:b/>
        </w:rPr>
        <w:t>MinNeighbors</w:t>
      </w:r>
      <w:proofErr w:type="spellEnd"/>
      <w:r>
        <w:rPr>
          <w:b/>
        </w:rPr>
        <w:t xml:space="preserve"> </w:t>
      </w:r>
      <w:r>
        <w:t xml:space="preserve">sera grand, plus il faudra que l’algorithme détecte le même visage </w:t>
      </w:r>
      <w:r>
        <w:lastRenderedPageBreak/>
        <w:t>plusieurs fois pour le considérer comme un visage (ici 5 fois). Plus cette valeur est grande, plus il y a donc aussi de chance d’avoir des faux négatifs</w:t>
      </w:r>
      <w:r w:rsidR="004E2B51">
        <w:t>. Par défaut, on initialise cette valeur à 5.</w:t>
      </w:r>
    </w:p>
    <w:p w:rsidR="00560D2E" w:rsidRDefault="00560D2E" w:rsidP="0009501C"/>
    <w:p w:rsidR="00560D2E" w:rsidRDefault="00560D2E" w:rsidP="0009501C">
      <w:proofErr w:type="spellStart"/>
      <w:r>
        <w:rPr>
          <w:b/>
        </w:rPr>
        <w:t>MinSize</w:t>
      </w:r>
      <w:proofErr w:type="spellEnd"/>
      <w:r>
        <w:rPr>
          <w:b/>
        </w:rPr>
        <w:t xml:space="preserve"> </w:t>
      </w:r>
      <w:r>
        <w:t>correspond à la taille en pixel minimale d’un visage détectable. Ici, un visage inférieur à 20 pixels x 20 pixels ne sera pas pris en compte.</w:t>
      </w:r>
    </w:p>
    <w:p w:rsidR="00110CDD" w:rsidRDefault="00110CDD" w:rsidP="0009501C"/>
    <w:p w:rsidR="00110CDD" w:rsidRDefault="00110CDD" w:rsidP="0009501C"/>
    <w:p w:rsidR="00110CDD" w:rsidRDefault="00110CDD" w:rsidP="0009501C">
      <w:r>
        <w:t xml:space="preserve">Enfin dans la boucle </w:t>
      </w:r>
      <w:proofErr w:type="spellStart"/>
      <w:r>
        <w:rPr>
          <w:b/>
        </w:rPr>
        <w:t>While</w:t>
      </w:r>
      <w:proofErr w:type="spellEnd"/>
      <w:r>
        <w:t>, après la détection, on effectue une derrière boucle sur le nombre de visage détecté, qui va permettre de tracer sur notre région d’intérêt (les visages), un cadre.</w:t>
      </w:r>
    </w:p>
    <w:p w:rsidR="00110CDD" w:rsidRDefault="00110CDD" w:rsidP="0009501C">
      <w:r>
        <w:t>On affiche enfin l’image à la fin de cette boucle.</w:t>
      </w:r>
    </w:p>
    <w:p w:rsidR="0029595D" w:rsidRDefault="0029595D" w:rsidP="0009501C">
      <w:r>
        <w:rPr>
          <w:noProof/>
          <w:lang w:eastAsia="fr-FR"/>
        </w:rPr>
        <w:drawing>
          <wp:inline distT="0" distB="0" distL="0" distR="0" wp14:anchorId="3229C408" wp14:editId="76B42014">
            <wp:extent cx="5381625" cy="1352550"/>
            <wp:effectExtent l="0" t="0" r="952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9104"/>
                    <a:stretch/>
                  </pic:blipFill>
                  <pic:spPr bwMode="auto">
                    <a:xfrm>
                      <a:off x="0" y="0"/>
                      <a:ext cx="5381625" cy="1352550"/>
                    </a:xfrm>
                    <a:prstGeom prst="rect">
                      <a:avLst/>
                    </a:prstGeom>
                    <a:ln>
                      <a:noFill/>
                    </a:ln>
                    <a:extLst>
                      <a:ext uri="{53640926-AAD7-44D8-BBD7-CCE9431645EC}">
                        <a14:shadowObscured xmlns:a14="http://schemas.microsoft.com/office/drawing/2010/main"/>
                      </a:ext>
                    </a:extLst>
                  </pic:spPr>
                </pic:pic>
              </a:graphicData>
            </a:graphic>
          </wp:inline>
        </w:drawing>
      </w:r>
    </w:p>
    <w:p w:rsidR="0029595D" w:rsidRDefault="0029595D" w:rsidP="0009501C"/>
    <w:p w:rsidR="0029595D" w:rsidRDefault="001D5561" w:rsidP="0009501C">
      <w:r>
        <w:rPr>
          <w:noProof/>
          <w:lang w:eastAsia="fr-FR"/>
        </w:rPr>
        <w:drawing>
          <wp:anchor distT="0" distB="0" distL="114300" distR="114300" simplePos="0" relativeHeight="251667456" behindDoc="0" locked="0" layoutInCell="1" allowOverlap="1" wp14:anchorId="7F3A88D6" wp14:editId="03A06C63">
            <wp:simplePos x="0" y="0"/>
            <wp:positionH relativeFrom="margin">
              <wp:posOffset>32385</wp:posOffset>
            </wp:positionH>
            <wp:positionV relativeFrom="margin">
              <wp:posOffset>4739640</wp:posOffset>
            </wp:positionV>
            <wp:extent cx="5381625" cy="1285875"/>
            <wp:effectExtent l="0" t="0" r="9525" b="9525"/>
            <wp:wrapSquare wrapText="bothSides"/>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51613"/>
                    <a:stretch/>
                  </pic:blipFill>
                  <pic:spPr bwMode="auto">
                    <a:xfrm>
                      <a:off x="0" y="0"/>
                      <a:ext cx="5381625" cy="1285875"/>
                    </a:xfrm>
                    <a:prstGeom prst="rect">
                      <a:avLst/>
                    </a:prstGeom>
                    <a:ln>
                      <a:noFill/>
                    </a:ln>
                    <a:extLst>
                      <a:ext uri="{53640926-AAD7-44D8-BBD7-CCE9431645EC}">
                        <a14:shadowObscured xmlns:a14="http://schemas.microsoft.com/office/drawing/2010/main"/>
                      </a:ext>
                    </a:extLst>
                  </pic:spPr>
                </pic:pic>
              </a:graphicData>
            </a:graphic>
          </wp:anchor>
        </w:drawing>
      </w:r>
      <w:r w:rsidR="0029595D">
        <w:t>Ensuite, on peut demander l’appui d’une touche pour mettre fin à la boucle et ensuite arrêter le flux vidéo et fermer la fenêtre sur laquelle le résultat s’affichait :</w:t>
      </w:r>
    </w:p>
    <w:p w:rsidR="0029595D" w:rsidRDefault="0029595D" w:rsidP="0009501C"/>
    <w:p w:rsidR="00A372B6" w:rsidRDefault="00A372B6" w:rsidP="0009501C">
      <w:r>
        <w:t>Résultat de l’algorithme :</w:t>
      </w:r>
      <w:r w:rsidR="001D5561" w:rsidRPr="001D5561">
        <w:rPr>
          <w:noProof/>
          <w:lang w:eastAsia="fr-FR"/>
        </w:rPr>
        <w:t xml:space="preserve"> </w:t>
      </w:r>
    </w:p>
    <w:p w:rsidR="001D5561" w:rsidRDefault="001D5561" w:rsidP="0009501C">
      <w:r>
        <w:rPr>
          <w:noProof/>
          <w:lang w:eastAsia="fr-FR"/>
        </w:rPr>
        <w:drawing>
          <wp:anchor distT="0" distB="0" distL="114300" distR="114300" simplePos="0" relativeHeight="251668480" behindDoc="0" locked="0" layoutInCell="1" allowOverlap="1" wp14:anchorId="24086164" wp14:editId="708CFC3D">
            <wp:simplePos x="0" y="0"/>
            <wp:positionH relativeFrom="margin">
              <wp:posOffset>294005</wp:posOffset>
            </wp:positionH>
            <wp:positionV relativeFrom="margin">
              <wp:posOffset>6619875</wp:posOffset>
            </wp:positionV>
            <wp:extent cx="4924425" cy="2874753"/>
            <wp:effectExtent l="0" t="0" r="0" b="1905"/>
            <wp:wrapSquare wrapText="bothSides"/>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24425" cy="2874753"/>
                    </a:xfrm>
                    <a:prstGeom prst="rect">
                      <a:avLst/>
                    </a:prstGeom>
                  </pic:spPr>
                </pic:pic>
              </a:graphicData>
            </a:graphic>
          </wp:anchor>
        </w:drawing>
      </w:r>
    </w:p>
    <w:p w:rsidR="001D5561" w:rsidRDefault="001D5561" w:rsidP="0009501C"/>
    <w:p w:rsidR="001D5561" w:rsidRDefault="001D5561" w:rsidP="0009501C"/>
    <w:p w:rsidR="001D5561" w:rsidRDefault="001D5561" w:rsidP="0009501C"/>
    <w:p w:rsidR="001D5561" w:rsidRDefault="001D5561" w:rsidP="0009501C"/>
    <w:p w:rsidR="001D5561" w:rsidRDefault="001D5561" w:rsidP="0009501C"/>
    <w:p w:rsidR="001D5561" w:rsidRDefault="001D5561" w:rsidP="0009501C"/>
    <w:p w:rsidR="001D5561" w:rsidRDefault="001D5561" w:rsidP="0009501C"/>
    <w:p w:rsidR="001D5561" w:rsidRDefault="001D5561" w:rsidP="0009501C"/>
    <w:p w:rsidR="001D5561" w:rsidRDefault="001D5561" w:rsidP="0009501C"/>
    <w:p w:rsidR="001D5561" w:rsidRDefault="001D5561" w:rsidP="0009501C">
      <w:r>
        <w:t>Critique de l’algorithme :</w:t>
      </w:r>
    </w:p>
    <w:p w:rsidR="001D5561" w:rsidRDefault="001D5561" w:rsidP="0009501C"/>
    <w:p w:rsidR="001D5561" w:rsidRDefault="001D5561" w:rsidP="0009501C"/>
    <w:p w:rsidR="001D5561" w:rsidRDefault="001D5561" w:rsidP="0009501C">
      <w:r>
        <w:t>La détection des visages s’effectue de façon assez simple et robuste. Les visages sont toujours détectés lorsque la luminosité le permet. En effet, en trop basse luminosité, aucun visage n’est détectable.</w:t>
      </w:r>
    </w:p>
    <w:p w:rsidR="001D5561" w:rsidRDefault="001D5561" w:rsidP="0009501C">
      <w:r>
        <w:t xml:space="preserve">Un autre problème vient se poser. L’algorithme peut détecter parfois des visages là </w:t>
      </w:r>
      <w:proofErr w:type="spellStart"/>
      <w:r>
        <w:t>ou</w:t>
      </w:r>
      <w:proofErr w:type="spellEnd"/>
      <w:r>
        <w:t xml:space="preserve"> il n’y en a pas (décor, objet </w:t>
      </w:r>
      <w:proofErr w:type="spellStart"/>
      <w:r>
        <w:t>ect</w:t>
      </w:r>
      <w:proofErr w:type="spellEnd"/>
      <w:r>
        <w:t xml:space="preserve">…) </w:t>
      </w:r>
    </w:p>
    <w:p w:rsidR="001D5561" w:rsidRDefault="001D5561" w:rsidP="0009501C">
      <w:r>
        <w:t>Ce problème pourra être comblé par une détection de pea</w:t>
      </w:r>
      <w:r w:rsidR="00B871BE">
        <w:t>u.</w:t>
      </w:r>
    </w:p>
    <w:p w:rsidR="00B871BE" w:rsidRDefault="00B871BE" w:rsidP="0009501C"/>
    <w:p w:rsidR="00B871BE" w:rsidRDefault="00B871BE" w:rsidP="00B871BE">
      <w:pPr>
        <w:rPr>
          <w:b/>
          <w:sz w:val="32"/>
          <w:szCs w:val="32"/>
          <w:u w:val="single"/>
        </w:rPr>
      </w:pPr>
      <w:proofErr w:type="spellStart"/>
      <w:r>
        <w:rPr>
          <w:b/>
          <w:sz w:val="32"/>
          <w:szCs w:val="32"/>
          <w:u w:val="single"/>
        </w:rPr>
        <w:t>Skin_detection_</w:t>
      </w:r>
      <w:proofErr w:type="gramStart"/>
      <w:r>
        <w:rPr>
          <w:b/>
          <w:sz w:val="32"/>
          <w:szCs w:val="32"/>
          <w:u w:val="single"/>
        </w:rPr>
        <w:t>image</w:t>
      </w:r>
      <w:proofErr w:type="spellEnd"/>
      <w:r>
        <w:rPr>
          <w:b/>
          <w:sz w:val="32"/>
          <w:szCs w:val="32"/>
          <w:u w:val="single"/>
        </w:rPr>
        <w:t>(</w:t>
      </w:r>
      <w:proofErr w:type="gramEnd"/>
      <w:r>
        <w:rPr>
          <w:b/>
          <w:sz w:val="32"/>
          <w:szCs w:val="32"/>
          <w:u w:val="single"/>
        </w:rPr>
        <w:t xml:space="preserve">Mat frame) et </w:t>
      </w:r>
      <w:proofErr w:type="spellStart"/>
      <w:r>
        <w:rPr>
          <w:b/>
          <w:sz w:val="32"/>
          <w:szCs w:val="32"/>
          <w:u w:val="single"/>
        </w:rPr>
        <w:t>Skin_detection</w:t>
      </w:r>
      <w:proofErr w:type="spellEnd"/>
      <w:r>
        <w:rPr>
          <w:b/>
          <w:sz w:val="32"/>
          <w:szCs w:val="32"/>
          <w:u w:val="single"/>
        </w:rPr>
        <w:t>()</w:t>
      </w:r>
    </w:p>
    <w:p w:rsidR="00B871BE" w:rsidRDefault="00B871BE" w:rsidP="00B871BE">
      <w:pPr>
        <w:rPr>
          <w:b/>
          <w:sz w:val="32"/>
          <w:szCs w:val="32"/>
          <w:u w:val="single"/>
        </w:rPr>
      </w:pPr>
    </w:p>
    <w:p w:rsidR="00B871BE" w:rsidRDefault="00B871BE" w:rsidP="00B871BE">
      <w:r>
        <w:t>Les 2 fonctions sont les mêmes à une différence près, la première effectue la détection de peau sur une image, et l’autre sur un flux vidéo.</w:t>
      </w:r>
    </w:p>
    <w:p w:rsidR="00B871BE" w:rsidRDefault="00B871BE" w:rsidP="00B871BE">
      <w:r>
        <w:t>La première est utilisé pour renvoyer vrai ou faux, car on entre en argument un visage détecté par l’algorithme précédemment décrit et on s’attend à ce que l’algorithme nous dise si oui ou non, c’est un visage.</w:t>
      </w:r>
    </w:p>
    <w:p w:rsidR="00B871BE" w:rsidRDefault="00B871BE" w:rsidP="00B871BE">
      <w:proofErr w:type="spellStart"/>
      <w:r>
        <w:rPr>
          <w:b/>
        </w:rPr>
        <w:t>Skin_</w:t>
      </w:r>
      <w:proofErr w:type="gramStart"/>
      <w:r>
        <w:rPr>
          <w:b/>
        </w:rPr>
        <w:t>detection</w:t>
      </w:r>
      <w:proofErr w:type="spellEnd"/>
      <w:r>
        <w:rPr>
          <w:b/>
        </w:rPr>
        <w:t>(</w:t>
      </w:r>
      <w:proofErr w:type="gramEnd"/>
      <w:r>
        <w:rPr>
          <w:b/>
        </w:rPr>
        <w:t>)</w:t>
      </w:r>
      <w:r>
        <w:t xml:space="preserve"> ne sert qu’à </w:t>
      </w:r>
      <w:r w:rsidR="008D06B5">
        <w:t>illustrer la détection de peau en temps réel.</w:t>
      </w:r>
    </w:p>
    <w:p w:rsidR="009D6865" w:rsidRDefault="009D6865" w:rsidP="00B871BE"/>
    <w:p w:rsidR="009D6865" w:rsidRDefault="009D6865" w:rsidP="00B871BE">
      <w:r>
        <w:t xml:space="preserve">La détection de peau se fait dans l’espace </w:t>
      </w:r>
      <w:proofErr w:type="gramStart"/>
      <w:r>
        <w:t>HSV  (</w:t>
      </w:r>
      <w:proofErr w:type="gramEnd"/>
      <w:r>
        <w:t>Hue Saturation Value, ou teinte saturation et luminance)</w:t>
      </w:r>
    </w:p>
    <w:p w:rsidR="009D6865" w:rsidRDefault="009D6865" w:rsidP="00B871BE">
      <w:r>
        <w:t>On commence par dé</w:t>
      </w:r>
      <w:r w:rsidR="00615028">
        <w:t xml:space="preserve">finir les limites des pixel HSV. Ces valeurs correspondent à l’intensité de la couleur que l’on considère comme étant de la peau. Ces valeurs sont donc purement arbitraire : </w:t>
      </w:r>
    </w:p>
    <w:p w:rsidR="00615028" w:rsidRDefault="00615028" w:rsidP="00B871BE"/>
    <w:p w:rsidR="00615028" w:rsidRDefault="00615028" w:rsidP="00B871BE">
      <w:r>
        <w:rPr>
          <w:noProof/>
          <w:lang w:eastAsia="fr-FR"/>
        </w:rPr>
        <w:drawing>
          <wp:inline distT="0" distB="0" distL="0" distR="0" wp14:anchorId="0A1BB93A" wp14:editId="3E7B081B">
            <wp:extent cx="3172571" cy="499789"/>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48116" cy="527443"/>
                    </a:xfrm>
                    <a:prstGeom prst="rect">
                      <a:avLst/>
                    </a:prstGeom>
                  </pic:spPr>
                </pic:pic>
              </a:graphicData>
            </a:graphic>
          </wp:inline>
        </w:drawing>
      </w:r>
    </w:p>
    <w:p w:rsidR="00615028" w:rsidRDefault="00615028" w:rsidP="00B871BE"/>
    <w:p w:rsidR="00F24D85" w:rsidRDefault="00F24D85" w:rsidP="00B871BE">
      <w:r>
        <w:t>Comme pour une détection, on récupère le flux vidéo, et dans une boucle, on récupère la dernière image du flux vidéo :</w:t>
      </w:r>
    </w:p>
    <w:p w:rsidR="00D1578B" w:rsidRDefault="00D1578B" w:rsidP="00B871BE">
      <w:r>
        <w:rPr>
          <w:noProof/>
          <w:lang w:eastAsia="fr-FR"/>
        </w:rPr>
        <w:drawing>
          <wp:inline distT="0" distB="0" distL="0" distR="0" wp14:anchorId="55E8BCCA" wp14:editId="086136C9">
            <wp:extent cx="3116912" cy="704341"/>
            <wp:effectExtent l="0" t="0" r="762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0715" cy="709720"/>
                    </a:xfrm>
                    <a:prstGeom prst="rect">
                      <a:avLst/>
                    </a:prstGeom>
                  </pic:spPr>
                </pic:pic>
              </a:graphicData>
            </a:graphic>
          </wp:inline>
        </w:drawing>
      </w:r>
    </w:p>
    <w:p w:rsidR="00D1578B" w:rsidRDefault="00D1578B" w:rsidP="00B871BE">
      <w:r>
        <w:lastRenderedPageBreak/>
        <w:t>On redimensionne ensuite l’image en la taille voulue, puis on l’a converti en image HSV</w:t>
      </w:r>
    </w:p>
    <w:p w:rsidR="00D1578B" w:rsidRDefault="00D1578B" w:rsidP="00B871BE">
      <w:r>
        <w:rPr>
          <w:noProof/>
          <w:lang w:eastAsia="fr-FR"/>
        </w:rPr>
        <w:drawing>
          <wp:inline distT="0" distB="0" distL="0" distR="0" wp14:anchorId="6C096558" wp14:editId="74A0843B">
            <wp:extent cx="4191000" cy="695325"/>
            <wp:effectExtent l="0" t="0" r="0"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91000" cy="695325"/>
                    </a:xfrm>
                    <a:prstGeom prst="rect">
                      <a:avLst/>
                    </a:prstGeom>
                  </pic:spPr>
                </pic:pic>
              </a:graphicData>
            </a:graphic>
          </wp:inline>
        </w:drawing>
      </w:r>
    </w:p>
    <w:p w:rsidR="00D1578B" w:rsidRDefault="00D1578B" w:rsidP="00B871BE"/>
    <w:p w:rsidR="00FD3D3A" w:rsidRDefault="000D7439" w:rsidP="00B871BE">
      <w:r>
        <w:t xml:space="preserve">On détermine ensuite l’intervalle des pixels qui nous intéresse pour détecter la peau (avec les valeurs précédemment définies, </w:t>
      </w:r>
      <w:proofErr w:type="spellStart"/>
      <w:r>
        <w:t>upper</w:t>
      </w:r>
      <w:proofErr w:type="spellEnd"/>
      <w:r>
        <w:t xml:space="preserve"> et </w:t>
      </w:r>
      <w:proofErr w:type="spellStart"/>
      <w:r>
        <w:t>lower</w:t>
      </w:r>
      <w:proofErr w:type="spellEnd"/>
      <w:r>
        <w:t>) :</w:t>
      </w:r>
    </w:p>
    <w:p w:rsidR="00F94863" w:rsidRDefault="00F94863" w:rsidP="00B871BE"/>
    <w:p w:rsidR="00F94863" w:rsidRDefault="00F94863" w:rsidP="00B871BE">
      <w:r>
        <w:rPr>
          <w:noProof/>
          <w:lang w:eastAsia="fr-FR"/>
        </w:rPr>
        <w:drawing>
          <wp:inline distT="0" distB="0" distL="0" distR="0" wp14:anchorId="5426022F" wp14:editId="05623F5F">
            <wp:extent cx="3867150" cy="24765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150" cy="247650"/>
                    </a:xfrm>
                    <a:prstGeom prst="rect">
                      <a:avLst/>
                    </a:prstGeom>
                  </pic:spPr>
                </pic:pic>
              </a:graphicData>
            </a:graphic>
          </wp:inline>
        </w:drawing>
      </w:r>
    </w:p>
    <w:p w:rsidR="00253891" w:rsidRDefault="00253891" w:rsidP="00B871BE"/>
    <w:p w:rsidR="00253891" w:rsidRDefault="00253891" w:rsidP="00B871BE">
      <w:r>
        <w:t>Afin d’obtenir une image avec uniquement la peau, on va appliquer plusieurs érosions et dilatations au masque qu’on vient de créer. On effectuera enfin un flou gaussien pour retirer le bruit qui ne nous intéresse pas de l’image :</w:t>
      </w:r>
    </w:p>
    <w:p w:rsidR="00253891" w:rsidRDefault="00253891" w:rsidP="00B871BE"/>
    <w:p w:rsidR="00253891" w:rsidRDefault="00253891" w:rsidP="00B871BE">
      <w:r>
        <w:rPr>
          <w:noProof/>
          <w:lang w:eastAsia="fr-FR"/>
        </w:rPr>
        <w:drawing>
          <wp:inline distT="0" distB="0" distL="0" distR="0" wp14:anchorId="71360F10" wp14:editId="339C5F3D">
            <wp:extent cx="5010150" cy="89535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0150" cy="895350"/>
                    </a:xfrm>
                    <a:prstGeom prst="rect">
                      <a:avLst/>
                    </a:prstGeom>
                  </pic:spPr>
                </pic:pic>
              </a:graphicData>
            </a:graphic>
          </wp:inline>
        </w:drawing>
      </w:r>
    </w:p>
    <w:p w:rsidR="00253891" w:rsidRDefault="00253891" w:rsidP="00B871BE"/>
    <w:p w:rsidR="00253891" w:rsidRDefault="00253891" w:rsidP="00B871BE">
      <w:r>
        <w:t>Maintenant que le masque est initialisé avec les transformations souhaités, il suffit de l’appliquer à l’image :</w:t>
      </w:r>
    </w:p>
    <w:p w:rsidR="00253891" w:rsidRDefault="00253891" w:rsidP="00B871BE">
      <w:r>
        <w:rPr>
          <w:noProof/>
          <w:lang w:eastAsia="fr-FR"/>
        </w:rPr>
        <w:drawing>
          <wp:inline distT="0" distB="0" distL="0" distR="0" wp14:anchorId="0079EB89" wp14:editId="1D76E8DA">
            <wp:extent cx="4219575" cy="257175"/>
            <wp:effectExtent l="0" t="0" r="9525"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257175"/>
                    </a:xfrm>
                    <a:prstGeom prst="rect">
                      <a:avLst/>
                    </a:prstGeom>
                  </pic:spPr>
                </pic:pic>
              </a:graphicData>
            </a:graphic>
          </wp:inline>
        </w:drawing>
      </w:r>
      <w:r>
        <w:t xml:space="preserve"> </w:t>
      </w:r>
    </w:p>
    <w:p w:rsidR="00253891" w:rsidRDefault="00253891" w:rsidP="00B871BE"/>
    <w:p w:rsidR="00253891" w:rsidRDefault="00253891" w:rsidP="00B871BE">
      <w:r>
        <w:t>La détection de peau est terminée. Voilà le résultat obtenu si l’on affiche ensuite directement l’image source et l’image avec le masque appliqué :</w:t>
      </w:r>
    </w:p>
    <w:p w:rsidR="00253891" w:rsidRDefault="00253891" w:rsidP="00B871BE">
      <w:r>
        <w:rPr>
          <w:noProof/>
          <w:lang w:eastAsia="fr-FR"/>
        </w:rPr>
        <w:drawing>
          <wp:inline distT="0" distB="0" distL="0" distR="0" wp14:anchorId="23991A03" wp14:editId="52C7B073">
            <wp:extent cx="3819525" cy="476250"/>
            <wp:effectExtent l="0" t="0" r="952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19525" cy="476250"/>
                    </a:xfrm>
                    <a:prstGeom prst="rect">
                      <a:avLst/>
                    </a:prstGeom>
                  </pic:spPr>
                </pic:pic>
              </a:graphicData>
            </a:graphic>
          </wp:inline>
        </w:drawing>
      </w:r>
    </w:p>
    <w:p w:rsidR="00253891" w:rsidRDefault="00253891" w:rsidP="00B871BE">
      <w:r>
        <w:rPr>
          <w:noProof/>
          <w:lang w:eastAsia="fr-FR"/>
        </w:rPr>
        <w:lastRenderedPageBreak/>
        <w:drawing>
          <wp:inline distT="0" distB="0" distL="0" distR="0" wp14:anchorId="408A6A95" wp14:editId="4D87F111">
            <wp:extent cx="5760720" cy="1843405"/>
            <wp:effectExtent l="0" t="0" r="0"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843405"/>
                    </a:xfrm>
                    <a:prstGeom prst="rect">
                      <a:avLst/>
                    </a:prstGeom>
                  </pic:spPr>
                </pic:pic>
              </a:graphicData>
            </a:graphic>
          </wp:inline>
        </w:drawing>
      </w:r>
    </w:p>
    <w:p w:rsidR="00253891" w:rsidRDefault="00253891" w:rsidP="00B871BE"/>
    <w:p w:rsidR="00253891" w:rsidRDefault="00253891" w:rsidP="00B871BE">
      <w:r>
        <w:t xml:space="preserve">On a à gauche, l’image source, et à droite, l’image n’affichant que la peau. </w:t>
      </w:r>
    </w:p>
    <w:p w:rsidR="00253891" w:rsidRDefault="00253891" w:rsidP="00B871BE"/>
    <w:p w:rsidR="00AF4670" w:rsidRDefault="00253891" w:rsidP="00B871BE">
      <w:r>
        <w:t xml:space="preserve">Cependant, pour pouvoir utiliser cette détection de peau, nous avons besoin d’en sortir des valeurs utilisables. Il est alors intéressant d’effectuer un seuillage binaire afin que les pixels étant détectés comme de la peau s’affiche en blanc. Ainsi, l’image sera en niveau de gris. En comptant le nombre de pixel noir et blanc, on pourra déterminer de façon arbitraire si ce que l’on détecte est un visage ou </w:t>
      </w:r>
      <w:proofErr w:type="gramStart"/>
      <w:r>
        <w:t>non </w:t>
      </w:r>
      <w:r w:rsidR="00AF4670">
        <w:t>.</w:t>
      </w:r>
      <w:proofErr w:type="gramEnd"/>
    </w:p>
    <w:p w:rsidR="00AF4670" w:rsidRDefault="00AF4670" w:rsidP="00B871BE"/>
    <w:p w:rsidR="00AF4670" w:rsidRDefault="00AF4670" w:rsidP="00B871BE">
      <w:r>
        <w:t>Seuillage binaire :</w:t>
      </w:r>
    </w:p>
    <w:p w:rsidR="00AF4670" w:rsidRDefault="00AF4670" w:rsidP="00B871BE"/>
    <w:p w:rsidR="00AF4670" w:rsidRDefault="00AF0E95" w:rsidP="00B871BE">
      <w:r>
        <w:rPr>
          <w:noProof/>
          <w:lang w:eastAsia="fr-FR"/>
        </w:rPr>
        <w:drawing>
          <wp:inline distT="0" distB="0" distL="0" distR="0" wp14:anchorId="64C56170" wp14:editId="43E3B54E">
            <wp:extent cx="4810125" cy="419100"/>
            <wp:effectExtent l="0" t="0" r="952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0125" cy="419100"/>
                    </a:xfrm>
                    <a:prstGeom prst="rect">
                      <a:avLst/>
                    </a:prstGeom>
                  </pic:spPr>
                </pic:pic>
              </a:graphicData>
            </a:graphic>
          </wp:inline>
        </w:drawing>
      </w:r>
    </w:p>
    <w:p w:rsidR="00AF0E95" w:rsidRDefault="00AF0E95" w:rsidP="00B871BE">
      <w:r>
        <w:t>Il ne reste plus qu’à afficher l’image source et l’image résultat :</w:t>
      </w:r>
    </w:p>
    <w:p w:rsidR="00AF0E95" w:rsidRDefault="00AF0E95" w:rsidP="00B871BE">
      <w:r>
        <w:rPr>
          <w:noProof/>
          <w:lang w:eastAsia="fr-FR"/>
        </w:rPr>
        <w:drawing>
          <wp:inline distT="0" distB="0" distL="0" distR="0" wp14:anchorId="31C1108A" wp14:editId="2DAD5D96">
            <wp:extent cx="5760720" cy="1840230"/>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840230"/>
                    </a:xfrm>
                    <a:prstGeom prst="rect">
                      <a:avLst/>
                    </a:prstGeom>
                  </pic:spPr>
                </pic:pic>
              </a:graphicData>
            </a:graphic>
          </wp:inline>
        </w:drawing>
      </w:r>
    </w:p>
    <w:p w:rsidR="00AF0E95" w:rsidRDefault="00AF0E95" w:rsidP="00B871BE"/>
    <w:p w:rsidR="00AF0E95" w:rsidRDefault="00AF0E95" w:rsidP="00B871BE"/>
    <w:p w:rsidR="00AF0E95" w:rsidRDefault="00AF0E95" w:rsidP="00B871BE">
      <w:r>
        <w:t xml:space="preserve">Dans la fonction </w:t>
      </w:r>
      <w:proofErr w:type="spellStart"/>
      <w:r>
        <w:rPr>
          <w:b/>
        </w:rPr>
        <w:t>skin_detection_image</w:t>
      </w:r>
      <w:proofErr w:type="spellEnd"/>
      <w:r>
        <w:rPr>
          <w:b/>
        </w:rPr>
        <w:t>(frame)</w:t>
      </w:r>
      <w:r>
        <w:t xml:space="preserve"> qui sera utilisé pour la reconnaissance faciale que l’on verra par la suite, on peut renvoyer Vrai ou Faux selon le nombre de pixel blanc si l’</w:t>
      </w:r>
      <w:r w:rsidR="00EB7238">
        <w:t>on considère que l’image</w:t>
      </w:r>
      <w:r>
        <w:t xml:space="preserve"> entrée en argument est uniquement le visage détecté. </w:t>
      </w:r>
      <w:r w:rsidR="00EB7238">
        <w:t>Ainsi, pour un certain pourcentage de pixel blanc donc de ‘peau détecté’, on identifie cela comme un visage.</w:t>
      </w:r>
    </w:p>
    <w:p w:rsidR="00E8086F" w:rsidRDefault="00E8086F" w:rsidP="00B871BE"/>
    <w:p w:rsidR="00E8086F" w:rsidRDefault="00E8086F" w:rsidP="00B871BE">
      <w:r>
        <w:rPr>
          <w:noProof/>
          <w:lang w:eastAsia="fr-FR"/>
        </w:rPr>
        <w:drawing>
          <wp:inline distT="0" distB="0" distL="0" distR="0" wp14:anchorId="7AAE8030" wp14:editId="67473C08">
            <wp:extent cx="5760720" cy="2563495"/>
            <wp:effectExtent l="0" t="0" r="0"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563495"/>
                    </a:xfrm>
                    <a:prstGeom prst="rect">
                      <a:avLst/>
                    </a:prstGeom>
                  </pic:spPr>
                </pic:pic>
              </a:graphicData>
            </a:graphic>
          </wp:inline>
        </w:drawing>
      </w:r>
    </w:p>
    <w:p w:rsidR="00E8086F" w:rsidRDefault="00E8086F" w:rsidP="00B871BE"/>
    <w:p w:rsidR="00E8086F" w:rsidRDefault="00E8086F" w:rsidP="00B871BE">
      <w:r>
        <w:t>Ici, on voit un exemple de reconnaissance de visage, avec la détection de peau illustré à côté. Comme le visage détecté contient assez de pixel blanc, alors on considère bien cela comme un visage.</w:t>
      </w:r>
    </w:p>
    <w:p w:rsidR="00D70F94" w:rsidRDefault="00D70F94" w:rsidP="00B871BE"/>
    <w:p w:rsidR="00D70F94" w:rsidRDefault="00D70F94" w:rsidP="00D70F94">
      <w:pPr>
        <w:rPr>
          <w:b/>
          <w:sz w:val="40"/>
          <w:szCs w:val="40"/>
          <w:u w:val="single"/>
        </w:rPr>
      </w:pPr>
      <w:r>
        <w:rPr>
          <w:b/>
          <w:sz w:val="40"/>
          <w:szCs w:val="40"/>
          <w:u w:val="single"/>
        </w:rPr>
        <w:t>Face_dataset.py</w:t>
      </w:r>
    </w:p>
    <w:p w:rsidR="00D70F94" w:rsidRDefault="00D70F94" w:rsidP="00D70F94">
      <w:pPr>
        <w:rPr>
          <w:b/>
          <w:sz w:val="40"/>
          <w:szCs w:val="40"/>
          <w:u w:val="single"/>
        </w:rPr>
      </w:pPr>
    </w:p>
    <w:p w:rsidR="00D70F94" w:rsidRDefault="00D70F94" w:rsidP="00D70F94">
      <w:r>
        <w:t>Ce fichier contient toutes les fonctions permettant d’enregistrer un visage capté sur un flux vidéo, avec un fichier contenant les informations nécessaires à sa reconnaissance.</w:t>
      </w:r>
    </w:p>
    <w:p w:rsidR="00D70F94" w:rsidRDefault="00D70F94" w:rsidP="00D70F94">
      <w:r>
        <w:t>En effet, on agit en 2 temps :</w:t>
      </w:r>
    </w:p>
    <w:p w:rsidR="00D70F94" w:rsidRDefault="00D70F94" w:rsidP="00D70F94"/>
    <w:p w:rsidR="00980BC7" w:rsidRDefault="00D70F94" w:rsidP="00D70F94">
      <w:r>
        <w:t>-On enregistre les visages avec la fonction « </w:t>
      </w:r>
      <w:proofErr w:type="spellStart"/>
      <w:r w:rsidRPr="00D70F94">
        <w:rPr>
          <w:b/>
        </w:rPr>
        <w:t>face_dataset</w:t>
      </w:r>
      <w:proofErr w:type="spellEnd"/>
      <w:r>
        <w:t xml:space="preserve"> », qui leur associera un nom et un ID. </w:t>
      </w:r>
    </w:p>
    <w:p w:rsidR="00D70F94" w:rsidRDefault="00980BC7" w:rsidP="00D70F94">
      <w:r>
        <w:t>-O</w:t>
      </w:r>
      <w:r w:rsidR="00D70F94">
        <w:t xml:space="preserve">n entraîne un </w:t>
      </w:r>
      <w:proofErr w:type="spellStart"/>
      <w:r w:rsidR="00D70F94">
        <w:t>classifieur</w:t>
      </w:r>
      <w:proofErr w:type="spellEnd"/>
      <w:r w:rsidR="00D70F94">
        <w:t xml:space="preserve"> pour qu’il puisse reconnaître ces visages-là selon la série d’image associés à chacun avec « </w:t>
      </w:r>
      <w:proofErr w:type="spellStart"/>
      <w:r w:rsidR="00D70F94" w:rsidRPr="00D70F94">
        <w:rPr>
          <w:b/>
        </w:rPr>
        <w:t>face_</w:t>
      </w:r>
      <w:proofErr w:type="gramStart"/>
      <w:r w:rsidR="00D70F94" w:rsidRPr="00D70F94">
        <w:rPr>
          <w:b/>
        </w:rPr>
        <w:t>training</w:t>
      </w:r>
      <w:proofErr w:type="spellEnd"/>
      <w:r w:rsidR="00D70F94" w:rsidRPr="00D70F94">
        <w:rPr>
          <w:b/>
        </w:rPr>
        <w:t>(</w:t>
      </w:r>
      <w:proofErr w:type="gramEnd"/>
      <w:r w:rsidR="00D70F94" w:rsidRPr="00D70F94">
        <w:rPr>
          <w:b/>
        </w:rPr>
        <w:t>)</w:t>
      </w:r>
      <w:r w:rsidR="00D70F94">
        <w:t> ».</w:t>
      </w:r>
    </w:p>
    <w:p w:rsidR="00D70F94" w:rsidRDefault="00D70F94" w:rsidP="00D70F94"/>
    <w:p w:rsidR="00D70F94" w:rsidRDefault="00D70F94" w:rsidP="00D70F94"/>
    <w:p w:rsidR="00D70F94" w:rsidRDefault="00D70F94" w:rsidP="00D70F94">
      <w:pPr>
        <w:rPr>
          <w:b/>
          <w:sz w:val="32"/>
          <w:szCs w:val="32"/>
          <w:u w:val="single"/>
        </w:rPr>
      </w:pPr>
      <w:proofErr w:type="spellStart"/>
      <w:r>
        <w:rPr>
          <w:b/>
          <w:sz w:val="32"/>
          <w:szCs w:val="32"/>
          <w:u w:val="single"/>
        </w:rPr>
        <w:t>Face_</w:t>
      </w:r>
      <w:proofErr w:type="gramStart"/>
      <w:r>
        <w:rPr>
          <w:b/>
          <w:sz w:val="32"/>
          <w:szCs w:val="32"/>
          <w:u w:val="single"/>
        </w:rPr>
        <w:t>dataset</w:t>
      </w:r>
      <w:proofErr w:type="spellEnd"/>
      <w:r>
        <w:rPr>
          <w:b/>
          <w:sz w:val="32"/>
          <w:szCs w:val="32"/>
          <w:u w:val="single"/>
        </w:rPr>
        <w:t>(</w:t>
      </w:r>
      <w:proofErr w:type="gramEnd"/>
      <w:r>
        <w:rPr>
          <w:b/>
          <w:sz w:val="32"/>
          <w:szCs w:val="32"/>
          <w:u w:val="single"/>
        </w:rPr>
        <w:t>)</w:t>
      </w:r>
    </w:p>
    <w:p w:rsidR="00980BC7" w:rsidRDefault="00980BC7" w:rsidP="00D70F94">
      <w:pPr>
        <w:rPr>
          <w:b/>
          <w:sz w:val="32"/>
          <w:szCs w:val="32"/>
          <w:u w:val="single"/>
        </w:rPr>
      </w:pPr>
    </w:p>
    <w:p w:rsidR="00980BC7" w:rsidRDefault="00980BC7" w:rsidP="00D70F94">
      <w:pPr>
        <w:rPr>
          <w:ins w:id="144" w:author="Nonox" w:date="2020-09-10T14:57:00Z"/>
        </w:rPr>
      </w:pPr>
      <w:ins w:id="145" w:author="Nonox" w:date="2020-09-10T14:57:00Z">
        <w:r>
          <w:t>Cette fonction utilise un flux vidéo, on commence donc par en utiliser un :</w:t>
        </w:r>
      </w:ins>
    </w:p>
    <w:p w:rsidR="00980BC7" w:rsidRDefault="00980BC7" w:rsidP="00D70F94">
      <w:pPr>
        <w:rPr>
          <w:ins w:id="146" w:author="Nonox" w:date="2020-09-10T14:57:00Z"/>
        </w:rPr>
      </w:pPr>
      <w:ins w:id="147" w:author="Nonox" w:date="2020-09-10T14:57:00Z">
        <w:r>
          <w:rPr>
            <w:noProof/>
            <w:lang w:eastAsia="fr-FR"/>
          </w:rPr>
          <w:drawing>
            <wp:inline distT="0" distB="0" distL="0" distR="0" wp14:anchorId="2D0479B6" wp14:editId="4A9A91FF">
              <wp:extent cx="2409825" cy="5619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9825" cy="561975"/>
                      </a:xfrm>
                      <a:prstGeom prst="rect">
                        <a:avLst/>
                      </a:prstGeom>
                    </pic:spPr>
                  </pic:pic>
                </a:graphicData>
              </a:graphic>
            </wp:inline>
          </w:drawing>
        </w:r>
      </w:ins>
    </w:p>
    <w:p w:rsidR="00980BC7" w:rsidRDefault="00980BC7" w:rsidP="00D70F94">
      <w:pPr>
        <w:rPr>
          <w:ins w:id="148" w:author="Nonox" w:date="2020-09-10T14:59:00Z"/>
        </w:rPr>
      </w:pPr>
      <w:ins w:id="149" w:author="Nonox" w:date="2020-09-10T14:58:00Z">
        <w:r>
          <w:lastRenderedPageBreak/>
          <w:t>Puisqu’on va enregistrer les noms des personnes enregistrés dans un fichier texte nommé « label.txt », il est important d’associer un ID à chaque nom (avec par exemple comme ID, le numéro de la ligne sur laquelle il se trouve dans le fichier texte)</w:t>
        </w:r>
        <w:r w:rsidR="00DF6F09">
          <w:t>. Initialement, le fichier label est donc composé de x lignes (x étant le nombre de personne enregistrés)</w:t>
        </w:r>
      </w:ins>
      <w:ins w:id="150" w:author="Nonox" w:date="2020-09-10T14:59:00Z">
        <w:r w:rsidR="00DF6F09">
          <w:t xml:space="preserve">. L’ID de la personne que l’on souhaite donc enregistrée sera x+1. </w:t>
        </w:r>
      </w:ins>
    </w:p>
    <w:p w:rsidR="00DF6F09" w:rsidRDefault="00DF6F09" w:rsidP="00D70F94">
      <w:pPr>
        <w:rPr>
          <w:ins w:id="151" w:author="Nonox" w:date="2020-09-10T15:00:00Z"/>
        </w:rPr>
      </w:pPr>
      <w:ins w:id="152" w:author="Nonox" w:date="2020-09-10T14:59:00Z">
        <w:r>
          <w:t>On calcule tout simplement x par le nombre de ligne du fichier label</w:t>
        </w:r>
      </w:ins>
      <w:ins w:id="153" w:author="Nonox" w:date="2020-09-10T15:00:00Z">
        <w:r>
          <w:t xml:space="preserve"> (vu que 1 ligne = 1 nom)</w:t>
        </w:r>
      </w:ins>
    </w:p>
    <w:p w:rsidR="00C12891" w:rsidRDefault="00C12891" w:rsidP="00D70F94">
      <w:pPr>
        <w:rPr>
          <w:ins w:id="154" w:author="Nonox" w:date="2020-09-10T15:00:00Z"/>
        </w:rPr>
      </w:pPr>
      <w:ins w:id="155" w:author="Nonox" w:date="2020-09-10T15:00:00Z">
        <w:r>
          <w:t>Pour cela, on utilise une fonction « </w:t>
        </w:r>
        <w:proofErr w:type="spellStart"/>
        <w:r>
          <w:rPr>
            <w:b/>
          </w:rPr>
          <w:t>count_number_line</w:t>
        </w:r>
        <w:proofErr w:type="spellEnd"/>
        <w:r>
          <w:t> », qui s’occupe de compter le nombre de ligne dans un fichier texte :</w:t>
        </w:r>
      </w:ins>
    </w:p>
    <w:p w:rsidR="00C12891" w:rsidRDefault="00C12891" w:rsidP="00D70F94">
      <w:pPr>
        <w:rPr>
          <w:ins w:id="156" w:author="Nonox" w:date="2020-09-10T15:00:00Z"/>
        </w:rPr>
      </w:pPr>
    </w:p>
    <w:p w:rsidR="00C12891" w:rsidRPr="00C12891" w:rsidRDefault="00C12891" w:rsidP="00D70F94">
      <w:ins w:id="157" w:author="Nonox" w:date="2020-09-10T15:00:00Z">
        <w:r>
          <w:rPr>
            <w:noProof/>
            <w:lang w:eastAsia="fr-FR"/>
          </w:rPr>
          <w:drawing>
            <wp:inline distT="0" distB="0" distL="0" distR="0" wp14:anchorId="71AFF957" wp14:editId="6C206543">
              <wp:extent cx="3552825" cy="92392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52825" cy="923925"/>
                      </a:xfrm>
                      <a:prstGeom prst="rect">
                        <a:avLst/>
                      </a:prstGeom>
                    </pic:spPr>
                  </pic:pic>
                </a:graphicData>
              </a:graphic>
            </wp:inline>
          </w:drawing>
        </w:r>
      </w:ins>
    </w:p>
    <w:p w:rsidR="00980BC7" w:rsidRDefault="00980BC7" w:rsidP="00D70F94">
      <w:pPr>
        <w:rPr>
          <w:ins w:id="158" w:author="Nonox" w:date="2020-09-10T15:00:00Z"/>
        </w:rPr>
      </w:pPr>
    </w:p>
    <w:p w:rsidR="00C12891" w:rsidRDefault="00C12891" w:rsidP="00D70F94">
      <w:pPr>
        <w:rPr>
          <w:ins w:id="159" w:author="Nonox" w:date="2020-09-10T15:00:00Z"/>
        </w:rPr>
      </w:pPr>
      <w:ins w:id="160" w:author="Nonox" w:date="2020-09-10T15:00:00Z">
        <w:r>
          <w:t>On obtient donc cela :</w:t>
        </w:r>
      </w:ins>
    </w:p>
    <w:p w:rsidR="00C12891" w:rsidRDefault="00C12891" w:rsidP="00D70F94">
      <w:pPr>
        <w:rPr>
          <w:ins w:id="161" w:author="Nonox" w:date="2020-09-10T15:00:00Z"/>
        </w:rPr>
      </w:pPr>
    </w:p>
    <w:p w:rsidR="00C12891" w:rsidRPr="00980BC7" w:rsidRDefault="00C12891" w:rsidP="00D70F94">
      <w:ins w:id="162" w:author="Nonox" w:date="2020-09-10T15:01:00Z">
        <w:r>
          <w:rPr>
            <w:noProof/>
            <w:lang w:eastAsia="fr-FR"/>
          </w:rPr>
          <w:drawing>
            <wp:inline distT="0" distB="0" distL="0" distR="0" wp14:anchorId="0E44299B" wp14:editId="69743796">
              <wp:extent cx="3543300" cy="5524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3300" cy="552450"/>
                      </a:xfrm>
                      <a:prstGeom prst="rect">
                        <a:avLst/>
                      </a:prstGeom>
                    </pic:spPr>
                  </pic:pic>
                </a:graphicData>
              </a:graphic>
            </wp:inline>
          </w:drawing>
        </w:r>
      </w:ins>
    </w:p>
    <w:p w:rsidR="00D70F94" w:rsidRDefault="00D70F94" w:rsidP="00D70F94">
      <w:pPr>
        <w:rPr>
          <w:ins w:id="163" w:author="Nonox" w:date="2020-09-10T15:01:00Z"/>
        </w:rPr>
      </w:pPr>
    </w:p>
    <w:p w:rsidR="00C12891" w:rsidRDefault="00C12891" w:rsidP="00D70F94">
      <w:pPr>
        <w:rPr>
          <w:ins w:id="164" w:author="Nonox" w:date="2020-09-10T15:01:00Z"/>
        </w:rPr>
      </w:pPr>
      <w:ins w:id="165" w:author="Nonox" w:date="2020-09-10T15:01:00Z">
        <w:r>
          <w:t>On demande ensuite à l’utilisateur le nom de la personne que l’on va enregistrer :</w:t>
        </w:r>
      </w:ins>
    </w:p>
    <w:p w:rsidR="00C12891" w:rsidRDefault="00C12891" w:rsidP="00D70F94">
      <w:pPr>
        <w:rPr>
          <w:ins w:id="166" w:author="Nonox" w:date="2020-09-10T15:01:00Z"/>
        </w:rPr>
      </w:pPr>
    </w:p>
    <w:p w:rsidR="00C12891" w:rsidRDefault="00C12891" w:rsidP="00D70F94">
      <w:pPr>
        <w:rPr>
          <w:ins w:id="167" w:author="Nonox" w:date="2020-09-10T15:01:00Z"/>
        </w:rPr>
      </w:pPr>
      <w:ins w:id="168" w:author="Nonox" w:date="2020-09-10T15:01:00Z">
        <w:r>
          <w:rPr>
            <w:noProof/>
            <w:lang w:eastAsia="fr-FR"/>
          </w:rPr>
          <w:drawing>
            <wp:inline distT="0" distB="0" distL="0" distR="0" wp14:anchorId="646AFAD7" wp14:editId="5B552460">
              <wp:extent cx="5760720" cy="568960"/>
              <wp:effectExtent l="0" t="0" r="0" b="254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568960"/>
                      </a:xfrm>
                      <a:prstGeom prst="rect">
                        <a:avLst/>
                      </a:prstGeom>
                    </pic:spPr>
                  </pic:pic>
                </a:graphicData>
              </a:graphic>
            </wp:inline>
          </w:drawing>
        </w:r>
      </w:ins>
    </w:p>
    <w:p w:rsidR="00C12891" w:rsidRDefault="00C12891" w:rsidP="00D70F94">
      <w:pPr>
        <w:rPr>
          <w:ins w:id="169" w:author="Nonox" w:date="2020-09-10T15:01:00Z"/>
        </w:rPr>
      </w:pPr>
    </w:p>
    <w:p w:rsidR="00C12891" w:rsidRDefault="00C12891" w:rsidP="00D70F94">
      <w:pPr>
        <w:rPr>
          <w:ins w:id="170" w:author="Nonox" w:date="2020-09-10T15:01:00Z"/>
        </w:rPr>
      </w:pPr>
      <w:ins w:id="171" w:author="Nonox" w:date="2020-09-10T15:01:00Z">
        <w:r>
          <w:t xml:space="preserve">La personne doit se placer face à la caméra pour que son visage soit capturé. </w:t>
        </w:r>
      </w:ins>
    </w:p>
    <w:p w:rsidR="00C12891" w:rsidRDefault="00C12891" w:rsidP="00D70F94">
      <w:pPr>
        <w:rPr>
          <w:ins w:id="172" w:author="Nonox" w:date="2020-09-10T15:02:00Z"/>
        </w:rPr>
      </w:pPr>
      <w:ins w:id="173" w:author="Nonox" w:date="2020-09-10T15:01:00Z">
        <w:r>
          <w:t xml:space="preserve">Avant la capture, on écrit dans le fichier </w:t>
        </w:r>
      </w:ins>
      <w:ins w:id="174" w:author="Nonox" w:date="2020-09-10T15:02:00Z">
        <w:r>
          <w:t xml:space="preserve">« label.txt » dans une nouvelle ligne (la ligne x+1) le nom entré par l’utilisateur : </w:t>
        </w:r>
      </w:ins>
    </w:p>
    <w:p w:rsidR="00C12891" w:rsidRDefault="00C12891" w:rsidP="00D70F94">
      <w:pPr>
        <w:rPr>
          <w:ins w:id="175" w:author="Nonox" w:date="2020-09-10T15:02:00Z"/>
        </w:rPr>
      </w:pPr>
    </w:p>
    <w:p w:rsidR="00C12891" w:rsidRDefault="00C12891" w:rsidP="00D70F94">
      <w:pPr>
        <w:rPr>
          <w:ins w:id="176" w:author="Nonox" w:date="2020-09-10T15:03:00Z"/>
        </w:rPr>
      </w:pPr>
      <w:ins w:id="177" w:author="Nonox" w:date="2020-09-10T15:02:00Z">
        <w:r>
          <w:rPr>
            <w:noProof/>
            <w:lang w:eastAsia="fr-FR"/>
          </w:rPr>
          <w:drawing>
            <wp:inline distT="0" distB="0" distL="0" distR="0" wp14:anchorId="10745E00" wp14:editId="692A9405">
              <wp:extent cx="2838450" cy="542925"/>
              <wp:effectExtent l="0" t="0" r="0" b="952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450" cy="542925"/>
                      </a:xfrm>
                      <a:prstGeom prst="rect">
                        <a:avLst/>
                      </a:prstGeom>
                    </pic:spPr>
                  </pic:pic>
                </a:graphicData>
              </a:graphic>
            </wp:inline>
          </w:drawing>
        </w:r>
      </w:ins>
    </w:p>
    <w:p w:rsidR="00C12891" w:rsidRDefault="00C12891" w:rsidP="00D70F94">
      <w:pPr>
        <w:rPr>
          <w:ins w:id="178" w:author="Nonox" w:date="2020-09-10T15:03:00Z"/>
        </w:rPr>
      </w:pPr>
    </w:p>
    <w:p w:rsidR="00C12891" w:rsidRDefault="00C12891" w:rsidP="00D70F94">
      <w:pPr>
        <w:rPr>
          <w:ins w:id="179" w:author="Nonox" w:date="2020-09-10T15:03:00Z"/>
        </w:rPr>
      </w:pPr>
    </w:p>
    <w:p w:rsidR="00C12891" w:rsidRDefault="00C12891" w:rsidP="00D70F94">
      <w:pPr>
        <w:rPr>
          <w:ins w:id="180" w:author="Nonox" w:date="2020-09-10T15:03:00Z"/>
          <w:u w:val="single"/>
        </w:rPr>
      </w:pPr>
      <w:ins w:id="181" w:author="Nonox" w:date="2020-09-10T15:03:00Z">
        <w:r w:rsidRPr="00C12891">
          <w:rPr>
            <w:u w:val="single"/>
            <w:rPrChange w:id="182" w:author="Nonox" w:date="2020-09-10T15:03:00Z">
              <w:rPr/>
            </w:rPrChange>
          </w:rPr>
          <w:lastRenderedPageBreak/>
          <w:t>Capture du visage</w:t>
        </w:r>
        <w:r>
          <w:rPr>
            <w:u w:val="single"/>
          </w:rPr>
          <w:t xml:space="preserve"> : </w:t>
        </w:r>
      </w:ins>
    </w:p>
    <w:p w:rsidR="00C12891" w:rsidRDefault="00C12891" w:rsidP="00D70F94">
      <w:pPr>
        <w:rPr>
          <w:ins w:id="183" w:author="Nonox" w:date="2020-09-10T15:03:00Z"/>
          <w:u w:val="single"/>
        </w:rPr>
      </w:pPr>
    </w:p>
    <w:p w:rsidR="00C12891" w:rsidRDefault="00C12891" w:rsidP="00D70F94">
      <w:pPr>
        <w:rPr>
          <w:ins w:id="184" w:author="Nonox" w:date="2020-09-10T15:04:00Z"/>
        </w:rPr>
      </w:pPr>
      <w:ins w:id="185" w:author="Nonox" w:date="2020-09-10T15:03:00Z">
        <w:r>
          <w:t>On souhaite capturer 30 fois le visages (cette valeur peut être changé). Ainsi, 30 images du visage seront capturé</w:t>
        </w:r>
      </w:ins>
      <w:ins w:id="186" w:author="Nonox" w:date="2020-09-10T15:04:00Z">
        <w:r>
          <w:t>e</w:t>
        </w:r>
      </w:ins>
      <w:ins w:id="187" w:author="Nonox" w:date="2020-09-10T15:03:00Z">
        <w:r>
          <w:t>s et enregistré</w:t>
        </w:r>
      </w:ins>
      <w:ins w:id="188" w:author="Nonox" w:date="2020-09-10T15:04:00Z">
        <w:r>
          <w:t>es</w:t>
        </w:r>
      </w:ins>
      <w:ins w:id="189" w:author="Nonox" w:date="2020-09-10T15:03:00Z">
        <w:r>
          <w:t xml:space="preserve"> dans le dossier </w:t>
        </w:r>
      </w:ins>
      <w:ins w:id="190" w:author="Nonox" w:date="2020-09-10T15:04:00Z">
        <w:r>
          <w:t>« </w:t>
        </w:r>
        <w:proofErr w:type="spellStart"/>
        <w:r>
          <w:rPr>
            <w:b/>
          </w:rPr>
          <w:t>dataset</w:t>
        </w:r>
        <w:proofErr w:type="spellEnd"/>
        <w:r>
          <w:t xml:space="preserve"> ». </w:t>
        </w:r>
      </w:ins>
    </w:p>
    <w:p w:rsidR="007D6657" w:rsidRDefault="007D6657" w:rsidP="00D70F94">
      <w:pPr>
        <w:rPr>
          <w:ins w:id="191" w:author="Nonox" w:date="2020-09-10T15:04:00Z"/>
        </w:rPr>
      </w:pPr>
      <w:ins w:id="192" w:author="Nonox" w:date="2020-09-10T15:04:00Z">
        <w:r>
          <w:t>On initialise donc avant la boucle qui s’</w:t>
        </w:r>
        <w:r w:rsidR="00541862">
          <w:t>itérera 30 fois un compteur à 0</w:t>
        </w:r>
      </w:ins>
      <w:ins w:id="193" w:author="Nonox" w:date="2020-09-10T15:12:00Z">
        <w:r w:rsidR="00541862">
          <w:t>.</w:t>
        </w:r>
      </w:ins>
    </w:p>
    <w:p w:rsidR="007D6657" w:rsidRDefault="007D6657" w:rsidP="00D70F94">
      <w:pPr>
        <w:rPr>
          <w:ins w:id="194" w:author="Nonox" w:date="2020-09-10T15:05:00Z"/>
        </w:rPr>
      </w:pPr>
      <w:ins w:id="195" w:author="Nonox" w:date="2020-09-10T15:04:00Z">
        <w:r>
          <w:rPr>
            <w:noProof/>
            <w:lang w:eastAsia="fr-FR"/>
          </w:rPr>
          <w:drawing>
            <wp:inline distT="0" distB="0" distL="0" distR="0" wp14:anchorId="6BF3F11E" wp14:editId="4917139D">
              <wp:extent cx="5760720" cy="34798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47980"/>
                      </a:xfrm>
                      <a:prstGeom prst="rect">
                        <a:avLst/>
                      </a:prstGeom>
                    </pic:spPr>
                  </pic:pic>
                </a:graphicData>
              </a:graphic>
            </wp:inline>
          </w:drawing>
        </w:r>
      </w:ins>
    </w:p>
    <w:p w:rsidR="007D6657" w:rsidRDefault="007D6657" w:rsidP="00D70F94">
      <w:pPr>
        <w:rPr>
          <w:ins w:id="196" w:author="Nonox" w:date="2020-09-10T15:05:00Z"/>
        </w:rPr>
      </w:pPr>
      <w:ins w:id="197" w:author="Nonox" w:date="2020-09-10T15:05:00Z">
        <w:r>
          <w:t>On détecte ensuite le visage de la même façon que dans la fonction « </w:t>
        </w:r>
        <w:proofErr w:type="spellStart"/>
        <w:r>
          <w:rPr>
            <w:b/>
          </w:rPr>
          <w:t>Face_detection</w:t>
        </w:r>
        <w:proofErr w:type="spellEnd"/>
        <w:r>
          <w:rPr>
            <w:b/>
          </w:rPr>
          <w:t xml:space="preserve"> </w:t>
        </w:r>
        <w:r>
          <w:t xml:space="preserve">». </w:t>
        </w:r>
      </w:ins>
    </w:p>
    <w:p w:rsidR="005876A6" w:rsidRDefault="007D6657" w:rsidP="00D70F94">
      <w:pPr>
        <w:rPr>
          <w:ins w:id="198" w:author="Nonox" w:date="2020-09-10T15:08:00Z"/>
        </w:rPr>
      </w:pPr>
      <w:ins w:id="199" w:author="Nonox" w:date="2020-09-10T15:05:00Z">
        <w:r>
          <w:t>On enregistre uniquement les cordonnées correspondant à celle du visage</w:t>
        </w:r>
      </w:ins>
      <w:ins w:id="200" w:author="Nonox" w:date="2020-09-10T15:06:00Z">
        <w:r>
          <w:t xml:space="preserve">, et en niveau de gris car cela est nécessaire pour par la suite entraîner le </w:t>
        </w:r>
        <w:proofErr w:type="spellStart"/>
        <w:r>
          <w:t>classif</w:t>
        </w:r>
      </w:ins>
      <w:ins w:id="201" w:author="Nonox" w:date="2020-09-10T15:07:00Z">
        <w:r>
          <w:t>i</w:t>
        </w:r>
      </w:ins>
      <w:ins w:id="202" w:author="Nonox" w:date="2020-09-10T15:06:00Z">
        <w:r>
          <w:t>eur</w:t>
        </w:r>
        <w:proofErr w:type="spellEnd"/>
        <w:r>
          <w:t>.</w:t>
        </w:r>
      </w:ins>
      <w:ins w:id="203" w:author="Nonox" w:date="2020-09-10T15:08:00Z">
        <w:r w:rsidR="005876A6">
          <w:t xml:space="preserve"> On augmente aussi le compteur de 1. On obtient donc cela :</w:t>
        </w:r>
      </w:ins>
    </w:p>
    <w:p w:rsidR="005876A6" w:rsidRDefault="005876A6" w:rsidP="00D70F94">
      <w:pPr>
        <w:rPr>
          <w:ins w:id="204" w:author="Nonox" w:date="2020-09-10T15:08:00Z"/>
        </w:rPr>
      </w:pPr>
      <w:ins w:id="205" w:author="Nonox" w:date="2020-09-10T15:08:00Z">
        <w:r>
          <w:rPr>
            <w:noProof/>
            <w:lang w:eastAsia="fr-FR"/>
          </w:rPr>
          <w:drawing>
            <wp:inline distT="0" distB="0" distL="0" distR="0" wp14:anchorId="389A4665" wp14:editId="182075A2">
              <wp:extent cx="5760720" cy="97790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977900"/>
                      </a:xfrm>
                      <a:prstGeom prst="rect">
                        <a:avLst/>
                      </a:prstGeom>
                    </pic:spPr>
                  </pic:pic>
                </a:graphicData>
              </a:graphic>
            </wp:inline>
          </w:drawing>
        </w:r>
      </w:ins>
    </w:p>
    <w:p w:rsidR="005876A6" w:rsidRDefault="00E57C20" w:rsidP="00D70F94">
      <w:pPr>
        <w:rPr>
          <w:ins w:id="206" w:author="Nonox" w:date="2020-09-10T15:08:00Z"/>
        </w:rPr>
      </w:pPr>
      <w:ins w:id="207" w:author="Nonox" w:date="2020-09-10T15:17:00Z">
        <w:r>
          <w:t>Les images</w:t>
        </w:r>
        <w:r w:rsidR="00B65504">
          <w:t xml:space="preserve"> sont enregistrée</w:t>
        </w:r>
      </w:ins>
      <w:ins w:id="208" w:author="Nonox" w:date="2020-09-10T15:18:00Z">
        <w:r w:rsidR="00B65504">
          <w:t>s</w:t>
        </w:r>
      </w:ins>
      <w:ins w:id="209" w:author="Nonox" w:date="2020-09-10T15:17:00Z">
        <w:r>
          <w:t xml:space="preserve"> sous ce nom</w:t>
        </w:r>
      </w:ins>
      <w:ins w:id="210" w:author="Nonox" w:date="2020-09-10T15:18:00Z">
        <w:r>
          <w:t> : User.ID.numéro_de_la_photo.jpg</w:t>
        </w:r>
      </w:ins>
    </w:p>
    <w:p w:rsidR="004D2BB9" w:rsidRDefault="005876A6" w:rsidP="00D70F94">
      <w:pPr>
        <w:rPr>
          <w:ins w:id="211" w:author="Nonox" w:date="2020-09-10T15:08:00Z"/>
        </w:rPr>
      </w:pPr>
      <w:ins w:id="212" w:author="Nonox" w:date="2020-09-10T15:08:00Z">
        <w:r>
          <w:t>On affiche ici de façon optionnel le flux vidéo afin que l’utilisateur puisse bien se placer et changer légèrement sa position à chaque prise pour prendre 30 capture du visage légèrement dif</w:t>
        </w:r>
      </w:ins>
      <w:ins w:id="213" w:author="Nonox" w:date="2020-09-10T15:09:00Z">
        <w:r w:rsidR="004D2BB9">
          <w:t>f</w:t>
        </w:r>
      </w:ins>
      <w:ins w:id="214" w:author="Nonox" w:date="2020-09-10T15:08:00Z">
        <w:r>
          <w:t>érentes</w:t>
        </w:r>
      </w:ins>
      <w:ins w:id="215" w:author="Nonox" w:date="2020-09-10T15:09:00Z">
        <w:r>
          <w:t>.</w:t>
        </w:r>
      </w:ins>
    </w:p>
    <w:p w:rsidR="00541862" w:rsidRDefault="004D2BB9" w:rsidP="00D70F94">
      <w:pPr>
        <w:rPr>
          <w:ins w:id="216" w:author="Nonox" w:date="2020-09-10T15:10:00Z"/>
        </w:rPr>
      </w:pPr>
      <w:ins w:id="217" w:author="Nonox" w:date="2020-09-10T15:09:00Z">
        <w:r>
          <w:t>On arrête enfin le programme après 30 itérations de la boucle</w:t>
        </w:r>
      </w:ins>
      <w:ins w:id="218" w:author="Nonox" w:date="2020-09-10T15:10:00Z">
        <w:r>
          <w:t xml:space="preserve"> (ou après l’appui d’une touche) </w:t>
        </w:r>
      </w:ins>
      <w:ins w:id="219" w:author="Nonox" w:date="2020-09-10T15:09:00Z">
        <w:r>
          <w:t>:</w:t>
        </w:r>
      </w:ins>
    </w:p>
    <w:p w:rsidR="004D2BB9" w:rsidRDefault="004D2BB9" w:rsidP="00D70F94">
      <w:pPr>
        <w:rPr>
          <w:ins w:id="220" w:author="Nonox" w:date="2020-09-10T15:10:00Z"/>
        </w:rPr>
      </w:pPr>
      <w:ins w:id="221" w:author="Nonox" w:date="2020-09-10T15:10:00Z">
        <w:r>
          <w:rPr>
            <w:noProof/>
            <w:lang w:eastAsia="fr-FR"/>
          </w:rPr>
          <w:drawing>
            <wp:inline distT="0" distB="0" distL="0" distR="0" wp14:anchorId="78F31697" wp14:editId="647CC9BD">
              <wp:extent cx="5758390" cy="95377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8" t="5567" r="138" b="20230"/>
                      <a:stretch/>
                    </pic:blipFill>
                    <pic:spPr bwMode="auto">
                      <a:xfrm>
                        <a:off x="0" y="0"/>
                        <a:ext cx="5760720" cy="954156"/>
                      </a:xfrm>
                      <a:prstGeom prst="rect">
                        <a:avLst/>
                      </a:prstGeom>
                      <a:ln>
                        <a:noFill/>
                      </a:ln>
                      <a:extLst>
                        <a:ext uri="{53640926-AAD7-44D8-BBD7-CCE9431645EC}">
                          <a14:shadowObscured xmlns:a14="http://schemas.microsoft.com/office/drawing/2010/main"/>
                        </a:ext>
                      </a:extLst>
                    </pic:spPr>
                  </pic:pic>
                </a:graphicData>
              </a:graphic>
            </wp:inline>
          </w:drawing>
        </w:r>
      </w:ins>
    </w:p>
    <w:p w:rsidR="004D2BB9" w:rsidRDefault="00541862" w:rsidP="00D70F94">
      <w:pPr>
        <w:rPr>
          <w:ins w:id="222" w:author="Nonox" w:date="2020-09-10T15:11:00Z"/>
        </w:rPr>
      </w:pPr>
      <w:ins w:id="223" w:author="Nonox" w:date="2020-09-10T15:11:00Z">
        <w:r>
          <w:t xml:space="preserve"> </w:t>
        </w:r>
      </w:ins>
    </w:p>
    <w:p w:rsidR="00541862" w:rsidRDefault="00541862" w:rsidP="00D70F94">
      <w:pPr>
        <w:rPr>
          <w:ins w:id="224" w:author="Nonox" w:date="2020-09-10T15:11:00Z"/>
        </w:rPr>
      </w:pPr>
      <w:ins w:id="225" w:author="Nonox" w:date="2020-09-10T15:11:00Z">
        <w:r>
          <w:rPr>
            <w:noProof/>
            <w:lang w:eastAsia="fr-FR"/>
          </w:rPr>
          <w:drawing>
            <wp:anchor distT="0" distB="0" distL="114300" distR="114300" simplePos="0" relativeHeight="251670528" behindDoc="0" locked="0" layoutInCell="1" allowOverlap="1" wp14:anchorId="6D2FC3FF" wp14:editId="5C7F0E83">
              <wp:simplePos x="0" y="0"/>
              <wp:positionH relativeFrom="margin">
                <wp:posOffset>-63610</wp:posOffset>
              </wp:positionH>
              <wp:positionV relativeFrom="margin">
                <wp:posOffset>6543923</wp:posOffset>
              </wp:positionV>
              <wp:extent cx="5760720" cy="2592126"/>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b="41282"/>
                      <a:stretch/>
                    </pic:blipFill>
                    <pic:spPr bwMode="auto">
                      <a:xfrm>
                        <a:off x="0" y="0"/>
                        <a:ext cx="5760720" cy="2592126"/>
                      </a:xfrm>
                      <a:prstGeom prst="rect">
                        <a:avLst/>
                      </a:prstGeom>
                      <a:ln>
                        <a:noFill/>
                      </a:ln>
                      <a:extLst>
                        <a:ext uri="{53640926-AAD7-44D8-BBD7-CCE9431645EC}">
                          <a14:shadowObscured xmlns:a14="http://schemas.microsoft.com/office/drawing/2010/main"/>
                        </a:ext>
                      </a:extLst>
                    </pic:spPr>
                  </pic:pic>
                </a:graphicData>
              </a:graphic>
            </wp:anchor>
          </w:drawing>
        </w:r>
        <w:r>
          <w:t>Voilà à quoi devrait ressembler le dossier « </w:t>
        </w:r>
        <w:proofErr w:type="spellStart"/>
        <w:r>
          <w:t>dataset</w:t>
        </w:r>
        <w:proofErr w:type="spellEnd"/>
        <w:r>
          <w:t> » :</w:t>
        </w:r>
      </w:ins>
      <w:ins w:id="226" w:author="Nonox" w:date="2020-09-10T15:12:00Z">
        <w:r>
          <w:tab/>
        </w:r>
        <w:r>
          <w:tab/>
        </w:r>
        <w:r>
          <w:tab/>
        </w:r>
        <w:r>
          <w:tab/>
        </w:r>
        <w:r>
          <w:tab/>
        </w:r>
      </w:ins>
    </w:p>
    <w:p w:rsidR="00541862" w:rsidRDefault="00A757DF" w:rsidP="00D70F94">
      <w:pPr>
        <w:rPr>
          <w:ins w:id="227" w:author="Nonox" w:date="2020-09-10T15:15:00Z"/>
        </w:rPr>
      </w:pPr>
      <w:ins w:id="228" w:author="Nonox" w:date="2020-09-10T15:14:00Z">
        <w:r>
          <w:lastRenderedPageBreak/>
          <w:t xml:space="preserve">Les images sont donc bien enregistrées et prêtes à être utilisé pour entraîner le </w:t>
        </w:r>
        <w:proofErr w:type="spellStart"/>
        <w:r>
          <w:t>classifieur</w:t>
        </w:r>
        <w:proofErr w:type="spellEnd"/>
        <w:r>
          <w:t>.</w:t>
        </w:r>
      </w:ins>
    </w:p>
    <w:p w:rsidR="00E72566" w:rsidRDefault="00E72566" w:rsidP="00D70F94">
      <w:pPr>
        <w:rPr>
          <w:ins w:id="229" w:author="Nonox" w:date="2020-09-10T15:15:00Z"/>
        </w:rPr>
      </w:pPr>
      <w:ins w:id="230" w:author="Nonox" w:date="2020-09-10T15:15:00Z">
        <w:r>
          <w:t>Voilà o quoi devrait ressembler le fichier « label.txt » pour 2 visages enregistrés :</w:t>
        </w:r>
      </w:ins>
    </w:p>
    <w:p w:rsidR="00E72566" w:rsidRDefault="00E72566" w:rsidP="00D70F94">
      <w:pPr>
        <w:rPr>
          <w:ins w:id="231" w:author="Nonox" w:date="2020-09-10T15:15:00Z"/>
        </w:rPr>
      </w:pPr>
    </w:p>
    <w:p w:rsidR="00541862" w:rsidRDefault="00E72566" w:rsidP="00D70F94">
      <w:pPr>
        <w:rPr>
          <w:ins w:id="232" w:author="Nonox" w:date="2020-09-10T15:16:00Z"/>
        </w:rPr>
      </w:pPr>
      <w:ins w:id="233" w:author="Nonox" w:date="2020-09-10T15:15:00Z">
        <w:r>
          <w:rPr>
            <w:noProof/>
            <w:lang w:eastAsia="fr-FR"/>
          </w:rPr>
          <w:drawing>
            <wp:inline distT="0" distB="0" distL="0" distR="0" wp14:anchorId="2D6770F8" wp14:editId="01784D9C">
              <wp:extent cx="2447925" cy="1438275"/>
              <wp:effectExtent l="0" t="0" r="9525"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47925" cy="1438275"/>
                      </a:xfrm>
                      <a:prstGeom prst="rect">
                        <a:avLst/>
                      </a:prstGeom>
                    </pic:spPr>
                  </pic:pic>
                </a:graphicData>
              </a:graphic>
            </wp:inline>
          </w:drawing>
        </w:r>
      </w:ins>
    </w:p>
    <w:p w:rsidR="00453C98" w:rsidRDefault="00453C98" w:rsidP="00D70F94">
      <w:pPr>
        <w:rPr>
          <w:ins w:id="234" w:author="Nonox" w:date="2020-09-10T15:16:00Z"/>
        </w:rPr>
      </w:pPr>
    </w:p>
    <w:p w:rsidR="00453C98" w:rsidRDefault="00453C98" w:rsidP="00453C98">
      <w:pPr>
        <w:rPr>
          <w:ins w:id="235" w:author="Nonox" w:date="2020-09-10T15:16:00Z"/>
          <w:b/>
          <w:sz w:val="32"/>
          <w:szCs w:val="32"/>
          <w:u w:val="single"/>
        </w:rPr>
      </w:pPr>
      <w:proofErr w:type="spellStart"/>
      <w:ins w:id="236" w:author="Nonox" w:date="2020-09-10T15:16:00Z">
        <w:r>
          <w:rPr>
            <w:b/>
            <w:sz w:val="32"/>
            <w:szCs w:val="32"/>
            <w:u w:val="single"/>
          </w:rPr>
          <w:t>Face_</w:t>
        </w:r>
        <w:proofErr w:type="gramStart"/>
        <w:r>
          <w:rPr>
            <w:b/>
            <w:sz w:val="32"/>
            <w:szCs w:val="32"/>
            <w:u w:val="single"/>
          </w:rPr>
          <w:t>training</w:t>
        </w:r>
        <w:proofErr w:type="spellEnd"/>
        <w:r>
          <w:rPr>
            <w:b/>
            <w:sz w:val="32"/>
            <w:szCs w:val="32"/>
            <w:u w:val="single"/>
          </w:rPr>
          <w:t>(</w:t>
        </w:r>
        <w:proofErr w:type="gramEnd"/>
        <w:r>
          <w:rPr>
            <w:b/>
            <w:sz w:val="32"/>
            <w:szCs w:val="32"/>
            <w:u w:val="single"/>
          </w:rPr>
          <w:t>)</w:t>
        </w:r>
      </w:ins>
    </w:p>
    <w:p w:rsidR="00453C98" w:rsidRDefault="00453C98" w:rsidP="00453C98">
      <w:pPr>
        <w:rPr>
          <w:ins w:id="237" w:author="Nonox" w:date="2020-09-10T15:16:00Z"/>
          <w:b/>
          <w:sz w:val="32"/>
          <w:szCs w:val="32"/>
          <w:u w:val="single"/>
        </w:rPr>
      </w:pPr>
    </w:p>
    <w:p w:rsidR="00453C98" w:rsidRDefault="004E5070" w:rsidP="00453C98">
      <w:pPr>
        <w:rPr>
          <w:ins w:id="238" w:author="Nonox" w:date="2020-09-10T15:19:00Z"/>
        </w:rPr>
      </w:pPr>
      <w:ins w:id="239" w:author="Nonox" w:date="2020-09-10T15:16:00Z">
        <w:r>
          <w:t>Cette fonction va utiliser les images précédemment enregistré</w:t>
        </w:r>
      </w:ins>
      <w:ins w:id="240" w:author="Nonox" w:date="2020-09-10T15:18:00Z">
        <w:r w:rsidR="006D4EAA">
          <w:t>e</w:t>
        </w:r>
      </w:ins>
      <w:ins w:id="241" w:author="Nonox" w:date="2020-09-10T15:16:00Z">
        <w:r>
          <w:t xml:space="preserve">s afin de créer un fichier entrainé nommé </w:t>
        </w:r>
      </w:ins>
      <w:ins w:id="242" w:author="Nonox" w:date="2020-09-10T15:17:00Z">
        <w:r>
          <w:t>« </w:t>
        </w:r>
        <w:proofErr w:type="spellStart"/>
        <w:r>
          <w:t>trainer.yml</w:t>
        </w:r>
        <w:proofErr w:type="spellEnd"/>
        <w:r>
          <w:t> » qui contiendra les données nécessaires à la reconnaissance d’un visage.</w:t>
        </w:r>
      </w:ins>
    </w:p>
    <w:p w:rsidR="006D4EAA" w:rsidRDefault="006D4EAA" w:rsidP="00453C98">
      <w:pPr>
        <w:pBdr>
          <w:bottom w:val="single" w:sz="6" w:space="1" w:color="auto"/>
        </w:pBdr>
        <w:rPr>
          <w:ins w:id="243" w:author="Nonox" w:date="2020-09-10T15:23:00Z"/>
        </w:rPr>
      </w:pPr>
      <w:ins w:id="244" w:author="Nonox" w:date="2020-09-10T15:19:00Z">
        <w:r>
          <w:t>Dans cette fonction, on utilisera la méthode d’</w:t>
        </w:r>
        <w:proofErr w:type="spellStart"/>
        <w:r>
          <w:t>OpenCV</w:t>
        </w:r>
        <w:proofErr w:type="spellEnd"/>
        <w:r>
          <w:t xml:space="preserve"> : </w:t>
        </w:r>
        <w:proofErr w:type="spellStart"/>
        <w:r w:rsidRPr="006D4EAA">
          <w:rPr>
            <w:b/>
            <w:rPrChange w:id="245" w:author="Nonox" w:date="2020-09-10T15:20:00Z">
              <w:rPr/>
            </w:rPrChange>
          </w:rPr>
          <w:t>LBPHFaceRecognizer_</w:t>
        </w:r>
        <w:proofErr w:type="gramStart"/>
        <w:r w:rsidRPr="006D4EAA">
          <w:rPr>
            <w:b/>
            <w:rPrChange w:id="246" w:author="Nonox" w:date="2020-09-10T15:20:00Z">
              <w:rPr/>
            </w:rPrChange>
          </w:rPr>
          <w:t>create</w:t>
        </w:r>
        <w:proofErr w:type="spellEnd"/>
        <w:r w:rsidRPr="006D4EAA">
          <w:rPr>
            <w:b/>
            <w:rPrChange w:id="247" w:author="Nonox" w:date="2020-09-10T15:20:00Z">
              <w:rPr/>
            </w:rPrChange>
          </w:rPr>
          <w:t>(</w:t>
        </w:r>
        <w:proofErr w:type="gramEnd"/>
        <w:r w:rsidRPr="006D4EAA">
          <w:rPr>
            <w:b/>
            <w:rPrChange w:id="248" w:author="Nonox" w:date="2020-09-10T15:20:00Z">
              <w:rPr/>
            </w:rPrChange>
          </w:rPr>
          <w:t>) </w:t>
        </w:r>
      </w:ins>
      <w:ins w:id="249" w:author="Nonox" w:date="2020-09-10T15:20:00Z">
        <w:r>
          <w:t>.</w:t>
        </w:r>
      </w:ins>
    </w:p>
    <w:p w:rsidR="00F223EE" w:rsidRDefault="00F223EE" w:rsidP="00453C98">
      <w:pPr>
        <w:pBdr>
          <w:bottom w:val="single" w:sz="6" w:space="1" w:color="auto"/>
        </w:pBdr>
        <w:rPr>
          <w:ins w:id="250" w:author="Nonox" w:date="2020-09-10T15:20:00Z"/>
        </w:rPr>
      </w:pPr>
    </w:p>
    <w:p w:rsidR="00F223EE" w:rsidRPr="00F223EE" w:rsidRDefault="00F223EE" w:rsidP="00453C98">
      <w:pPr>
        <w:rPr>
          <w:ins w:id="251" w:author="Nonox" w:date="2020-09-10T15:23:00Z"/>
          <w:rPrChange w:id="252" w:author="Nonox" w:date="2020-09-10T15:23:00Z">
            <w:rPr>
              <w:ins w:id="253" w:author="Nonox" w:date="2020-09-10T15:23:00Z"/>
              <w:b/>
              <w:u w:val="single"/>
            </w:rPr>
          </w:rPrChange>
        </w:rPr>
      </w:pPr>
    </w:p>
    <w:p w:rsidR="006D4EAA" w:rsidRDefault="006D4EAA" w:rsidP="00453C98">
      <w:pPr>
        <w:rPr>
          <w:ins w:id="254" w:author="Nonox" w:date="2020-09-10T15:20:00Z"/>
          <w:b/>
          <w:u w:val="single"/>
        </w:rPr>
      </w:pPr>
      <w:proofErr w:type="spellStart"/>
      <w:ins w:id="255" w:author="Nonox" w:date="2020-09-10T15:20:00Z">
        <w:r>
          <w:rPr>
            <w:b/>
            <w:u w:val="single"/>
          </w:rPr>
          <w:t>LBPHFaceRecognizer_</w:t>
        </w:r>
        <w:proofErr w:type="gramStart"/>
        <w:r>
          <w:rPr>
            <w:b/>
            <w:u w:val="single"/>
          </w:rPr>
          <w:t>create</w:t>
        </w:r>
        <w:proofErr w:type="spellEnd"/>
        <w:r>
          <w:rPr>
            <w:b/>
            <w:u w:val="single"/>
          </w:rPr>
          <w:t>(</w:t>
        </w:r>
        <w:proofErr w:type="gramEnd"/>
        <w:r>
          <w:rPr>
            <w:b/>
            <w:u w:val="single"/>
          </w:rPr>
          <w:t>) :</w:t>
        </w:r>
      </w:ins>
    </w:p>
    <w:p w:rsidR="006D4EAA" w:rsidRDefault="006D4EAA" w:rsidP="00453C98">
      <w:pPr>
        <w:rPr>
          <w:ins w:id="256" w:author="Nonox" w:date="2020-09-10T15:20:00Z"/>
          <w:b/>
          <w:u w:val="single"/>
        </w:rPr>
      </w:pPr>
    </w:p>
    <w:p w:rsidR="006D4EAA" w:rsidRDefault="006D4EAA" w:rsidP="00453C98">
      <w:pPr>
        <w:rPr>
          <w:ins w:id="257" w:author="Nonox" w:date="2020-09-10T15:20:00Z"/>
          <w:u w:val="single"/>
        </w:rPr>
      </w:pPr>
      <w:ins w:id="258" w:author="Nonox" w:date="2020-09-10T15:20:00Z">
        <w:r>
          <w:rPr>
            <w:u w:val="single"/>
          </w:rPr>
          <w:t xml:space="preserve">Paramètres : </w:t>
        </w:r>
      </w:ins>
    </w:p>
    <w:p w:rsidR="006D4EAA" w:rsidRPr="006D4EAA" w:rsidRDefault="006D4EAA" w:rsidP="006D4EAA">
      <w:pPr>
        <w:pStyle w:val="Standard"/>
        <w:rPr>
          <w:ins w:id="259" w:author="Nonox" w:date="2020-09-10T15:21:00Z"/>
          <w:rFonts w:asciiTheme="minorHAnsi" w:hAnsiTheme="minorHAnsi" w:cstheme="minorHAnsi"/>
          <w:sz w:val="22"/>
          <w:szCs w:val="22"/>
          <w:rPrChange w:id="260" w:author="Nonox" w:date="2020-09-10T15:21:00Z">
            <w:rPr>
              <w:ins w:id="261" w:author="Nonox" w:date="2020-09-10T15:21:00Z"/>
            </w:rPr>
          </w:rPrChange>
        </w:rPr>
      </w:pPr>
      <w:ins w:id="262" w:author="Nonox" w:date="2020-09-10T15:21:00Z">
        <w:r w:rsidRPr="006D4EAA">
          <w:rPr>
            <w:rFonts w:asciiTheme="minorHAnsi" w:hAnsiTheme="minorHAnsi" w:cstheme="minorHAnsi"/>
            <w:b/>
            <w:sz w:val="22"/>
            <w:szCs w:val="22"/>
            <w:rPrChange w:id="263" w:author="Nonox" w:date="2020-09-10T15:22:00Z">
              <w:rPr/>
            </w:rPrChange>
          </w:rPr>
          <w:t>Int radius</w:t>
        </w:r>
        <w:r w:rsidRPr="006D4EAA">
          <w:rPr>
            <w:rFonts w:asciiTheme="minorHAnsi" w:hAnsiTheme="minorHAnsi" w:cstheme="minorHAnsi"/>
            <w:sz w:val="22"/>
            <w:szCs w:val="22"/>
            <w:rPrChange w:id="264" w:author="Nonox" w:date="2020-09-10T15:21:00Z">
              <w:rPr/>
            </w:rPrChange>
          </w:rPr>
          <w:t> : plus le radius est grand, plus l’image sera lisse mais les informations enregistré</w:t>
        </w:r>
        <w:r>
          <w:rPr>
            <w:rFonts w:asciiTheme="minorHAnsi" w:hAnsiTheme="minorHAnsi" w:cstheme="minorHAnsi"/>
            <w:sz w:val="22"/>
            <w:szCs w:val="22"/>
          </w:rPr>
          <w:t>e</w:t>
        </w:r>
        <w:r w:rsidRPr="006D4EAA">
          <w:rPr>
            <w:rFonts w:asciiTheme="minorHAnsi" w:hAnsiTheme="minorHAnsi" w:cstheme="minorHAnsi"/>
            <w:sz w:val="22"/>
            <w:szCs w:val="22"/>
            <w:rPrChange w:id="265" w:author="Nonox" w:date="2020-09-10T15:21:00Z">
              <w:rPr/>
            </w:rPrChange>
          </w:rPr>
          <w:t xml:space="preserve">s seront plus </w:t>
        </w:r>
        <w:proofErr w:type="gramStart"/>
        <w:r w:rsidRPr="006D4EAA">
          <w:rPr>
            <w:rFonts w:asciiTheme="minorHAnsi" w:hAnsiTheme="minorHAnsi" w:cstheme="minorHAnsi"/>
            <w:sz w:val="22"/>
            <w:szCs w:val="22"/>
            <w:rPrChange w:id="266" w:author="Nonox" w:date="2020-09-10T15:21:00Z">
              <w:rPr/>
            </w:rPrChange>
          </w:rPr>
          <w:t>spatiale</w:t>
        </w:r>
      </w:ins>
      <w:proofErr w:type="gramEnd"/>
      <w:ins w:id="267" w:author="Nonox" w:date="2020-09-10T15:22:00Z">
        <w:r>
          <w:rPr>
            <w:rFonts w:asciiTheme="minorHAnsi" w:hAnsiTheme="minorHAnsi" w:cstheme="minorHAnsi"/>
            <w:sz w:val="22"/>
            <w:szCs w:val="22"/>
          </w:rPr>
          <w:t>.</w:t>
        </w:r>
      </w:ins>
    </w:p>
    <w:p w:rsidR="006D4EAA" w:rsidRPr="006D4EAA" w:rsidRDefault="006D4EAA" w:rsidP="006D4EAA">
      <w:pPr>
        <w:pStyle w:val="Standard"/>
        <w:rPr>
          <w:ins w:id="268" w:author="Nonox" w:date="2020-09-10T15:21:00Z"/>
          <w:rFonts w:asciiTheme="minorHAnsi" w:hAnsiTheme="minorHAnsi" w:cstheme="minorHAnsi"/>
          <w:sz w:val="22"/>
          <w:szCs w:val="22"/>
          <w:rPrChange w:id="269" w:author="Nonox" w:date="2020-09-10T15:21:00Z">
            <w:rPr>
              <w:ins w:id="270" w:author="Nonox" w:date="2020-09-10T15:21:00Z"/>
            </w:rPr>
          </w:rPrChange>
        </w:rPr>
      </w:pPr>
    </w:p>
    <w:p w:rsidR="006D4EAA" w:rsidRPr="006D4EAA" w:rsidRDefault="006D4EAA" w:rsidP="006D4EAA">
      <w:pPr>
        <w:pStyle w:val="Standard"/>
        <w:rPr>
          <w:ins w:id="271" w:author="Nonox" w:date="2020-09-10T15:21:00Z"/>
          <w:rFonts w:asciiTheme="minorHAnsi" w:hAnsiTheme="minorHAnsi" w:cstheme="minorHAnsi"/>
          <w:sz w:val="22"/>
          <w:szCs w:val="22"/>
          <w:rPrChange w:id="272" w:author="Nonox" w:date="2020-09-10T15:21:00Z">
            <w:rPr>
              <w:ins w:id="273" w:author="Nonox" w:date="2020-09-10T15:21:00Z"/>
            </w:rPr>
          </w:rPrChange>
        </w:rPr>
      </w:pPr>
      <w:proofErr w:type="spellStart"/>
      <w:proofErr w:type="gramStart"/>
      <w:ins w:id="274" w:author="Nonox" w:date="2020-09-10T15:21:00Z">
        <w:r w:rsidRPr="006D4EAA">
          <w:rPr>
            <w:rFonts w:asciiTheme="minorHAnsi" w:hAnsiTheme="minorHAnsi" w:cstheme="minorHAnsi"/>
            <w:b/>
            <w:sz w:val="22"/>
            <w:szCs w:val="22"/>
            <w:rPrChange w:id="275" w:author="Nonox" w:date="2020-09-10T15:22:00Z">
              <w:rPr/>
            </w:rPrChange>
          </w:rPr>
          <w:t>int</w:t>
        </w:r>
        <w:proofErr w:type="spellEnd"/>
        <w:proofErr w:type="gramEnd"/>
        <w:r w:rsidRPr="006D4EAA">
          <w:rPr>
            <w:rFonts w:asciiTheme="minorHAnsi" w:hAnsiTheme="minorHAnsi" w:cstheme="minorHAnsi"/>
            <w:b/>
            <w:sz w:val="22"/>
            <w:szCs w:val="22"/>
            <w:rPrChange w:id="276" w:author="Nonox" w:date="2020-09-10T15:22:00Z">
              <w:rPr/>
            </w:rPrChange>
          </w:rPr>
          <w:t xml:space="preserve"> </w:t>
        </w:r>
        <w:proofErr w:type="spellStart"/>
        <w:r w:rsidRPr="006D4EAA">
          <w:rPr>
            <w:rFonts w:asciiTheme="minorHAnsi" w:hAnsiTheme="minorHAnsi" w:cstheme="minorHAnsi"/>
            <w:b/>
            <w:sz w:val="22"/>
            <w:szCs w:val="22"/>
            <w:rPrChange w:id="277" w:author="Nonox" w:date="2020-09-10T15:22:00Z">
              <w:rPr/>
            </w:rPrChange>
          </w:rPr>
          <w:t>neighbors</w:t>
        </w:r>
        <w:proofErr w:type="spellEnd"/>
        <w:r w:rsidRPr="006D4EAA">
          <w:rPr>
            <w:rFonts w:asciiTheme="minorHAnsi" w:hAnsiTheme="minorHAnsi" w:cstheme="minorHAnsi"/>
            <w:sz w:val="22"/>
            <w:szCs w:val="22"/>
            <w:rPrChange w:id="278" w:author="Nonox" w:date="2020-09-10T15:21:00Z">
              <w:rPr/>
            </w:rPrChange>
          </w:rPr>
          <w:t> : nombre de point nécessaire pour construire une approche circulaire binaire. Par défaut, la valeur est 8. Plus la valeur est grande, plus le temps de calcul sera long.</w:t>
        </w:r>
      </w:ins>
    </w:p>
    <w:p w:rsidR="006D4EAA" w:rsidRPr="006D4EAA" w:rsidRDefault="006D4EAA" w:rsidP="006D4EAA">
      <w:pPr>
        <w:pStyle w:val="Standard"/>
        <w:rPr>
          <w:ins w:id="279" w:author="Nonox" w:date="2020-09-10T15:21:00Z"/>
          <w:rFonts w:asciiTheme="minorHAnsi" w:hAnsiTheme="minorHAnsi" w:cstheme="minorHAnsi"/>
          <w:sz w:val="22"/>
          <w:szCs w:val="22"/>
          <w:rPrChange w:id="280" w:author="Nonox" w:date="2020-09-10T15:21:00Z">
            <w:rPr>
              <w:ins w:id="281" w:author="Nonox" w:date="2020-09-10T15:21:00Z"/>
            </w:rPr>
          </w:rPrChange>
        </w:rPr>
      </w:pPr>
    </w:p>
    <w:p w:rsidR="006D4EAA" w:rsidRPr="006D4EAA" w:rsidRDefault="006D4EAA" w:rsidP="006D4EAA">
      <w:pPr>
        <w:pStyle w:val="Standard"/>
        <w:rPr>
          <w:ins w:id="282" w:author="Nonox" w:date="2020-09-10T15:21:00Z"/>
          <w:rFonts w:asciiTheme="minorHAnsi" w:hAnsiTheme="minorHAnsi" w:cstheme="minorHAnsi"/>
          <w:sz w:val="22"/>
          <w:szCs w:val="22"/>
          <w:rPrChange w:id="283" w:author="Nonox" w:date="2020-09-10T15:21:00Z">
            <w:rPr>
              <w:ins w:id="284" w:author="Nonox" w:date="2020-09-10T15:21:00Z"/>
            </w:rPr>
          </w:rPrChange>
        </w:rPr>
      </w:pPr>
      <w:ins w:id="285" w:author="Nonox" w:date="2020-09-10T15:21:00Z">
        <w:r w:rsidRPr="006D4EAA">
          <w:rPr>
            <w:rFonts w:asciiTheme="minorHAnsi" w:hAnsiTheme="minorHAnsi" w:cstheme="minorHAnsi"/>
            <w:b/>
            <w:sz w:val="22"/>
            <w:szCs w:val="22"/>
            <w:rPrChange w:id="286" w:author="Nonox" w:date="2020-09-10T15:22:00Z">
              <w:rPr/>
            </w:rPrChange>
          </w:rPr>
          <w:t xml:space="preserve">Int </w:t>
        </w:r>
        <w:proofErr w:type="spellStart"/>
        <w:r w:rsidRPr="006D4EAA">
          <w:rPr>
            <w:rFonts w:asciiTheme="minorHAnsi" w:hAnsiTheme="minorHAnsi" w:cstheme="minorHAnsi"/>
            <w:b/>
            <w:sz w:val="22"/>
            <w:szCs w:val="22"/>
            <w:rPrChange w:id="287" w:author="Nonox" w:date="2020-09-10T15:22:00Z">
              <w:rPr/>
            </w:rPrChange>
          </w:rPr>
          <w:t>grid_x</w:t>
        </w:r>
        <w:proofErr w:type="spellEnd"/>
        <w:r>
          <w:rPr>
            <w:rFonts w:asciiTheme="minorHAnsi" w:hAnsiTheme="minorHAnsi" w:cstheme="minorHAnsi"/>
            <w:sz w:val="22"/>
            <w:szCs w:val="22"/>
          </w:rPr>
          <w:t xml:space="preserve"> : La valeur par défaut est 8. </w:t>
        </w:r>
      </w:ins>
      <w:ins w:id="288" w:author="Nonox" w:date="2020-09-10T15:22:00Z">
        <w:r>
          <w:rPr>
            <w:rFonts w:asciiTheme="minorHAnsi" w:hAnsiTheme="minorHAnsi" w:cstheme="minorHAnsi"/>
            <w:sz w:val="22"/>
            <w:szCs w:val="22"/>
          </w:rPr>
          <w:t>E</w:t>
        </w:r>
      </w:ins>
      <w:ins w:id="289" w:author="Nonox" w:date="2020-09-10T15:21:00Z">
        <w:r w:rsidRPr="006D4EAA">
          <w:rPr>
            <w:rFonts w:asciiTheme="minorHAnsi" w:hAnsiTheme="minorHAnsi" w:cstheme="minorHAnsi"/>
            <w:sz w:val="22"/>
            <w:szCs w:val="22"/>
            <w:rPrChange w:id="290" w:author="Nonox" w:date="2020-09-10T15:21:00Z">
              <w:rPr/>
            </w:rPrChange>
          </w:rPr>
          <w:t>lle correspond au nombre de cellule horizontale de la grille. Plus il y a de cellule, plus la grille est fine.</w:t>
        </w:r>
      </w:ins>
    </w:p>
    <w:p w:rsidR="006D4EAA" w:rsidRPr="006D4EAA" w:rsidRDefault="006D4EAA" w:rsidP="006D4EAA">
      <w:pPr>
        <w:pStyle w:val="Standard"/>
        <w:rPr>
          <w:ins w:id="291" w:author="Nonox" w:date="2020-09-10T15:21:00Z"/>
          <w:rFonts w:asciiTheme="minorHAnsi" w:hAnsiTheme="minorHAnsi" w:cstheme="minorHAnsi"/>
          <w:sz w:val="22"/>
          <w:szCs w:val="22"/>
          <w:rPrChange w:id="292" w:author="Nonox" w:date="2020-09-10T15:21:00Z">
            <w:rPr>
              <w:ins w:id="293" w:author="Nonox" w:date="2020-09-10T15:21:00Z"/>
            </w:rPr>
          </w:rPrChange>
        </w:rPr>
      </w:pPr>
    </w:p>
    <w:p w:rsidR="006D4EAA" w:rsidRPr="006D4EAA" w:rsidRDefault="006D4EAA" w:rsidP="006D4EAA">
      <w:pPr>
        <w:pStyle w:val="Standard"/>
        <w:rPr>
          <w:ins w:id="294" w:author="Nonox" w:date="2020-09-10T15:21:00Z"/>
          <w:rFonts w:asciiTheme="minorHAnsi" w:hAnsiTheme="minorHAnsi" w:cstheme="minorHAnsi"/>
          <w:sz w:val="22"/>
          <w:szCs w:val="22"/>
          <w:rPrChange w:id="295" w:author="Nonox" w:date="2020-09-10T15:21:00Z">
            <w:rPr>
              <w:ins w:id="296" w:author="Nonox" w:date="2020-09-10T15:21:00Z"/>
            </w:rPr>
          </w:rPrChange>
        </w:rPr>
      </w:pPr>
      <w:ins w:id="297" w:author="Nonox" w:date="2020-09-10T15:21:00Z">
        <w:r w:rsidRPr="006D4EAA">
          <w:rPr>
            <w:rFonts w:asciiTheme="minorHAnsi" w:hAnsiTheme="minorHAnsi" w:cstheme="minorHAnsi"/>
            <w:b/>
            <w:sz w:val="22"/>
            <w:szCs w:val="22"/>
            <w:rPrChange w:id="298" w:author="Nonox" w:date="2020-09-10T15:22:00Z">
              <w:rPr/>
            </w:rPrChange>
          </w:rPr>
          <w:t xml:space="preserve">Int </w:t>
        </w:r>
        <w:proofErr w:type="spellStart"/>
        <w:r w:rsidRPr="006D4EAA">
          <w:rPr>
            <w:rFonts w:asciiTheme="minorHAnsi" w:hAnsiTheme="minorHAnsi" w:cstheme="minorHAnsi"/>
            <w:b/>
            <w:sz w:val="22"/>
            <w:szCs w:val="22"/>
            <w:rPrChange w:id="299" w:author="Nonox" w:date="2020-09-10T15:22:00Z">
              <w:rPr/>
            </w:rPrChange>
          </w:rPr>
          <w:t>grid_y</w:t>
        </w:r>
        <w:proofErr w:type="spellEnd"/>
        <w:r>
          <w:rPr>
            <w:rFonts w:asciiTheme="minorHAnsi" w:hAnsiTheme="minorHAnsi" w:cstheme="minorHAnsi"/>
            <w:sz w:val="22"/>
            <w:szCs w:val="22"/>
          </w:rPr>
          <w:t> : La valeur par défaut est 8.</w:t>
        </w:r>
      </w:ins>
      <w:ins w:id="300" w:author="Nonox" w:date="2020-09-10T15:22:00Z">
        <w:r>
          <w:rPr>
            <w:rFonts w:asciiTheme="minorHAnsi" w:hAnsiTheme="minorHAnsi" w:cstheme="minorHAnsi"/>
            <w:sz w:val="22"/>
            <w:szCs w:val="22"/>
          </w:rPr>
          <w:t xml:space="preserve"> </w:t>
        </w:r>
      </w:ins>
      <w:ins w:id="301" w:author="Nonox" w:date="2020-09-10T15:21:00Z">
        <w:r>
          <w:rPr>
            <w:rFonts w:asciiTheme="minorHAnsi" w:hAnsiTheme="minorHAnsi" w:cstheme="minorHAnsi"/>
            <w:sz w:val="22"/>
            <w:szCs w:val="22"/>
          </w:rPr>
          <w:t>E</w:t>
        </w:r>
        <w:r w:rsidRPr="006D4EAA">
          <w:rPr>
            <w:rFonts w:asciiTheme="minorHAnsi" w:hAnsiTheme="minorHAnsi" w:cstheme="minorHAnsi"/>
            <w:sz w:val="22"/>
            <w:szCs w:val="22"/>
            <w:rPrChange w:id="302" w:author="Nonox" w:date="2020-09-10T15:21:00Z">
              <w:rPr/>
            </w:rPrChange>
          </w:rPr>
          <w:t>lle correspond au nombre de cellule verticale de la grille. Plus il y a de cellule, plus la grille est fine.</w:t>
        </w:r>
      </w:ins>
    </w:p>
    <w:p w:rsidR="006D4EAA" w:rsidRPr="006D4EAA" w:rsidRDefault="006D4EAA" w:rsidP="006D4EAA">
      <w:pPr>
        <w:pStyle w:val="Standard"/>
        <w:rPr>
          <w:ins w:id="303" w:author="Nonox" w:date="2020-09-10T15:21:00Z"/>
          <w:rFonts w:asciiTheme="minorHAnsi" w:hAnsiTheme="minorHAnsi" w:cstheme="minorHAnsi"/>
          <w:sz w:val="22"/>
          <w:szCs w:val="22"/>
          <w:rPrChange w:id="304" w:author="Nonox" w:date="2020-09-10T15:21:00Z">
            <w:rPr>
              <w:ins w:id="305" w:author="Nonox" w:date="2020-09-10T15:21:00Z"/>
            </w:rPr>
          </w:rPrChange>
        </w:rPr>
      </w:pPr>
    </w:p>
    <w:p w:rsidR="006D4EAA" w:rsidRPr="006D4EAA" w:rsidRDefault="006D4EAA" w:rsidP="006D4EAA">
      <w:pPr>
        <w:pStyle w:val="Standard"/>
        <w:rPr>
          <w:ins w:id="306" w:author="Nonox" w:date="2020-09-10T15:21:00Z"/>
          <w:rFonts w:asciiTheme="minorHAnsi" w:hAnsiTheme="minorHAnsi" w:cstheme="minorHAnsi"/>
          <w:sz w:val="22"/>
          <w:szCs w:val="22"/>
          <w:rPrChange w:id="307" w:author="Nonox" w:date="2020-09-10T15:21:00Z">
            <w:rPr>
              <w:ins w:id="308" w:author="Nonox" w:date="2020-09-10T15:21:00Z"/>
            </w:rPr>
          </w:rPrChange>
        </w:rPr>
      </w:pPr>
      <w:ins w:id="309" w:author="Nonox" w:date="2020-09-10T15:21:00Z">
        <w:r w:rsidRPr="006D4EAA">
          <w:rPr>
            <w:rFonts w:asciiTheme="minorHAnsi" w:hAnsiTheme="minorHAnsi" w:cstheme="minorHAnsi"/>
            <w:b/>
            <w:sz w:val="22"/>
            <w:szCs w:val="22"/>
            <w:rPrChange w:id="310" w:author="Nonox" w:date="2020-09-10T15:22:00Z">
              <w:rPr/>
            </w:rPrChange>
          </w:rPr>
          <w:t xml:space="preserve">Double </w:t>
        </w:r>
        <w:proofErr w:type="spellStart"/>
        <w:r w:rsidRPr="006D4EAA">
          <w:rPr>
            <w:rFonts w:asciiTheme="minorHAnsi" w:hAnsiTheme="minorHAnsi" w:cstheme="minorHAnsi"/>
            <w:b/>
            <w:sz w:val="22"/>
            <w:szCs w:val="22"/>
            <w:rPrChange w:id="311" w:author="Nonox" w:date="2020-09-10T15:22:00Z">
              <w:rPr/>
            </w:rPrChange>
          </w:rPr>
          <w:t>treshold</w:t>
        </w:r>
        <w:proofErr w:type="spellEnd"/>
        <w:r w:rsidRPr="006D4EAA">
          <w:rPr>
            <w:rFonts w:asciiTheme="minorHAnsi" w:hAnsiTheme="minorHAnsi" w:cstheme="minorHAnsi"/>
            <w:sz w:val="22"/>
            <w:szCs w:val="22"/>
            <w:rPrChange w:id="312" w:author="Nonox" w:date="2020-09-10T15:21:00Z">
              <w:rPr/>
            </w:rPrChange>
          </w:rPr>
          <w:t> </w:t>
        </w:r>
        <w:r>
          <w:rPr>
            <w:rFonts w:asciiTheme="minorHAnsi" w:hAnsiTheme="minorHAnsi" w:cstheme="minorHAnsi"/>
            <w:sz w:val="22"/>
            <w:szCs w:val="22"/>
          </w:rPr>
          <w:t>: Seuillage effectué durant la pr</w:t>
        </w:r>
      </w:ins>
      <w:ins w:id="313" w:author="Nonox" w:date="2020-09-10T15:22:00Z">
        <w:r>
          <w:rPr>
            <w:rFonts w:asciiTheme="minorHAnsi" w:hAnsiTheme="minorHAnsi" w:cstheme="minorHAnsi"/>
            <w:sz w:val="22"/>
            <w:szCs w:val="22"/>
          </w:rPr>
          <w:t>é</w:t>
        </w:r>
      </w:ins>
      <w:ins w:id="314" w:author="Nonox" w:date="2020-09-10T15:21:00Z">
        <w:r w:rsidRPr="006D4EAA">
          <w:rPr>
            <w:rFonts w:asciiTheme="minorHAnsi" w:hAnsiTheme="minorHAnsi" w:cstheme="minorHAnsi"/>
            <w:sz w:val="22"/>
            <w:szCs w:val="22"/>
            <w:rPrChange w:id="315" w:author="Nonox" w:date="2020-09-10T15:21:00Z">
              <w:rPr/>
            </w:rPrChange>
          </w:rPr>
          <w:t xml:space="preserve">diction de visage. Si la distance du pixel le plus proche est plus grand que la valeur du </w:t>
        </w:r>
        <w:proofErr w:type="spellStart"/>
        <w:r w:rsidRPr="006D4EAA">
          <w:rPr>
            <w:rFonts w:asciiTheme="minorHAnsi" w:hAnsiTheme="minorHAnsi" w:cstheme="minorHAnsi"/>
            <w:sz w:val="22"/>
            <w:szCs w:val="22"/>
            <w:rPrChange w:id="316" w:author="Nonox" w:date="2020-09-10T15:21:00Z">
              <w:rPr/>
            </w:rPrChange>
          </w:rPr>
          <w:t>treshold</w:t>
        </w:r>
        <w:proofErr w:type="spellEnd"/>
        <w:r w:rsidRPr="006D4EAA">
          <w:rPr>
            <w:rFonts w:asciiTheme="minorHAnsi" w:hAnsiTheme="minorHAnsi" w:cstheme="minorHAnsi"/>
            <w:sz w:val="22"/>
            <w:szCs w:val="22"/>
            <w:rPrChange w:id="317" w:author="Nonox" w:date="2020-09-10T15:21:00Z">
              <w:rPr/>
            </w:rPrChange>
          </w:rPr>
          <w:t>, alors cela renvoie -1.</w:t>
        </w:r>
      </w:ins>
    </w:p>
    <w:p w:rsidR="006D4EAA" w:rsidRPr="006D4EAA" w:rsidRDefault="006D4EAA" w:rsidP="006D4EAA">
      <w:pPr>
        <w:pStyle w:val="Standard"/>
        <w:rPr>
          <w:ins w:id="318" w:author="Nonox" w:date="2020-09-10T15:21:00Z"/>
          <w:rFonts w:asciiTheme="minorHAnsi" w:hAnsiTheme="minorHAnsi" w:cstheme="minorHAnsi"/>
          <w:sz w:val="22"/>
          <w:szCs w:val="22"/>
          <w:rPrChange w:id="319" w:author="Nonox" w:date="2020-09-10T15:21:00Z">
            <w:rPr>
              <w:ins w:id="320" w:author="Nonox" w:date="2020-09-10T15:21:00Z"/>
            </w:rPr>
          </w:rPrChange>
        </w:rPr>
      </w:pPr>
    </w:p>
    <w:p w:rsidR="006D4EAA" w:rsidRPr="006D4EAA" w:rsidRDefault="006D4EAA" w:rsidP="006D4EAA">
      <w:pPr>
        <w:pStyle w:val="Standard"/>
        <w:rPr>
          <w:ins w:id="321" w:author="Nonox" w:date="2020-09-10T15:21:00Z"/>
          <w:rFonts w:asciiTheme="minorHAnsi" w:hAnsiTheme="minorHAnsi" w:cstheme="minorHAnsi"/>
          <w:sz w:val="22"/>
          <w:szCs w:val="22"/>
          <w:rPrChange w:id="322" w:author="Nonox" w:date="2020-09-10T15:21:00Z">
            <w:rPr>
              <w:ins w:id="323" w:author="Nonox" w:date="2020-09-10T15:21:00Z"/>
            </w:rPr>
          </w:rPrChange>
        </w:rPr>
      </w:pPr>
    </w:p>
    <w:p w:rsidR="006D4EAA" w:rsidRPr="006D4EAA" w:rsidRDefault="006D4EAA" w:rsidP="006D4EAA">
      <w:pPr>
        <w:pStyle w:val="Standard"/>
        <w:pBdr>
          <w:bottom w:val="single" w:sz="6" w:space="1" w:color="auto"/>
        </w:pBdr>
        <w:rPr>
          <w:ins w:id="324" w:author="Nonox" w:date="2020-09-10T15:21:00Z"/>
          <w:rFonts w:asciiTheme="minorHAnsi" w:hAnsiTheme="minorHAnsi" w:cstheme="minorHAnsi"/>
          <w:sz w:val="22"/>
          <w:szCs w:val="22"/>
          <w:rPrChange w:id="325" w:author="Nonox" w:date="2020-09-10T15:21:00Z">
            <w:rPr>
              <w:ins w:id="326" w:author="Nonox" w:date="2020-09-10T15:21:00Z"/>
            </w:rPr>
          </w:rPrChange>
        </w:rPr>
      </w:pPr>
      <w:ins w:id="327" w:author="Nonox" w:date="2020-09-10T15:21:00Z">
        <w:r w:rsidRPr="006D4EAA">
          <w:rPr>
            <w:rFonts w:asciiTheme="minorHAnsi" w:hAnsiTheme="minorHAnsi" w:cstheme="minorHAnsi"/>
            <w:sz w:val="22"/>
            <w:szCs w:val="22"/>
            <w:rPrChange w:id="328" w:author="Nonox" w:date="2020-09-10T15:21:00Z">
              <w:rPr/>
            </w:rPrChange>
          </w:rPr>
          <w:t>Si on ne rentre aucun paramètre, alors l’algorithme utilisera des valeurs par défauts, qui ont été pré</w:t>
        </w:r>
      </w:ins>
      <w:ins w:id="329" w:author="Nonox" w:date="2020-09-10T15:22:00Z">
        <w:r>
          <w:rPr>
            <w:rFonts w:asciiTheme="minorHAnsi" w:hAnsiTheme="minorHAnsi" w:cstheme="minorHAnsi"/>
            <w:sz w:val="22"/>
            <w:szCs w:val="22"/>
          </w:rPr>
          <w:t>-</w:t>
        </w:r>
      </w:ins>
      <w:ins w:id="330" w:author="Nonox" w:date="2020-09-10T15:21:00Z">
        <w:r w:rsidRPr="006D4EAA">
          <w:rPr>
            <w:rFonts w:asciiTheme="minorHAnsi" w:hAnsiTheme="minorHAnsi" w:cstheme="minorHAnsi"/>
            <w:sz w:val="22"/>
            <w:szCs w:val="22"/>
            <w:rPrChange w:id="331" w:author="Nonox" w:date="2020-09-10T15:21:00Z">
              <w:rPr/>
            </w:rPrChange>
          </w:rPr>
          <w:t>calculé</w:t>
        </w:r>
      </w:ins>
      <w:ins w:id="332" w:author="Nonox" w:date="2020-09-10T15:22:00Z">
        <w:r>
          <w:rPr>
            <w:rFonts w:asciiTheme="minorHAnsi" w:hAnsiTheme="minorHAnsi" w:cstheme="minorHAnsi"/>
            <w:sz w:val="22"/>
            <w:szCs w:val="22"/>
          </w:rPr>
          <w:t>es</w:t>
        </w:r>
      </w:ins>
      <w:ins w:id="333" w:author="Nonox" w:date="2020-09-10T15:21:00Z">
        <w:r w:rsidRPr="006D4EAA">
          <w:rPr>
            <w:rFonts w:asciiTheme="minorHAnsi" w:hAnsiTheme="minorHAnsi" w:cstheme="minorHAnsi"/>
            <w:sz w:val="22"/>
            <w:szCs w:val="22"/>
            <w:rPrChange w:id="334" w:author="Nonox" w:date="2020-09-10T15:21:00Z">
              <w:rPr/>
            </w:rPrChange>
          </w:rPr>
          <w:t xml:space="preserve"> comme les plus efficaces dans la plupart des situations.</w:t>
        </w:r>
      </w:ins>
    </w:p>
    <w:p w:rsidR="00F223EE" w:rsidRDefault="00F223EE" w:rsidP="00453C98">
      <w:pPr>
        <w:rPr>
          <w:ins w:id="335" w:author="Nonox" w:date="2020-09-10T15:25:00Z"/>
        </w:rPr>
      </w:pPr>
      <w:ins w:id="336" w:author="Nonox" w:date="2020-09-10T15:24:00Z">
        <w:r>
          <w:lastRenderedPageBreak/>
          <w:t>On commence par enregistrer le chemin d’accès vers les visages en .</w:t>
        </w:r>
        <w:proofErr w:type="spellStart"/>
        <w:r>
          <w:t>jpg</w:t>
        </w:r>
        <w:proofErr w:type="spellEnd"/>
        <w:r>
          <w:t>, et à créer l</w:t>
        </w:r>
      </w:ins>
      <w:ins w:id="337" w:author="Nonox" w:date="2020-09-10T15:25:00Z">
        <w:r>
          <w:t>’algorithme de reconnaissance de visage, ainsi que la cascade :</w:t>
        </w:r>
      </w:ins>
    </w:p>
    <w:p w:rsidR="00F223EE" w:rsidRDefault="00F223EE" w:rsidP="00453C98">
      <w:pPr>
        <w:rPr>
          <w:ins w:id="338" w:author="Nonox" w:date="2020-09-10T15:25:00Z"/>
        </w:rPr>
      </w:pPr>
    </w:p>
    <w:p w:rsidR="00F223EE" w:rsidRPr="00F223EE" w:rsidRDefault="00F223EE" w:rsidP="00453C98">
      <w:pPr>
        <w:rPr>
          <w:ins w:id="339" w:author="Nonox" w:date="2020-09-10T15:20:00Z"/>
        </w:rPr>
      </w:pPr>
      <w:ins w:id="340" w:author="Nonox" w:date="2020-09-10T15:25:00Z">
        <w:r>
          <w:rPr>
            <w:noProof/>
            <w:lang w:eastAsia="fr-FR"/>
          </w:rPr>
          <w:drawing>
            <wp:inline distT="0" distB="0" distL="0" distR="0" wp14:anchorId="46587911" wp14:editId="226B4F45">
              <wp:extent cx="5760720" cy="1155065"/>
              <wp:effectExtent l="0" t="0" r="0" b="698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155065"/>
                      </a:xfrm>
                      <a:prstGeom prst="rect">
                        <a:avLst/>
                      </a:prstGeom>
                    </pic:spPr>
                  </pic:pic>
                </a:graphicData>
              </a:graphic>
            </wp:inline>
          </w:drawing>
        </w:r>
      </w:ins>
    </w:p>
    <w:p w:rsidR="006D4EAA" w:rsidRDefault="006D4EAA" w:rsidP="00453C98">
      <w:pPr>
        <w:rPr>
          <w:ins w:id="341" w:author="Nonox" w:date="2020-09-10T15:20:00Z"/>
        </w:rPr>
      </w:pPr>
    </w:p>
    <w:p w:rsidR="006D4EAA" w:rsidRDefault="00CC1286" w:rsidP="00453C98">
      <w:pPr>
        <w:rPr>
          <w:ins w:id="342" w:author="Nonox" w:date="2020-09-10T15:27:00Z"/>
        </w:rPr>
      </w:pPr>
      <w:ins w:id="343" w:author="Nonox" w:date="2020-09-10T15:25:00Z">
        <w:r>
          <w:t>On utilise ensuite une fonction définit dans cette fonction même,</w:t>
        </w:r>
      </w:ins>
      <w:ins w:id="344" w:author="Nonox" w:date="2020-09-10T15:29:00Z">
        <w:r w:rsidR="0051450C">
          <w:t xml:space="preserve"> « </w:t>
        </w:r>
        <w:proofErr w:type="spellStart"/>
        <w:proofErr w:type="gramStart"/>
        <w:r w:rsidR="0051450C">
          <w:rPr>
            <w:b/>
          </w:rPr>
          <w:t>getImagesAndLabels</w:t>
        </w:r>
        <w:proofErr w:type="spellEnd"/>
        <w:r w:rsidR="0051450C">
          <w:rPr>
            <w:b/>
          </w:rPr>
          <w:t>(</w:t>
        </w:r>
        <w:proofErr w:type="gramEnd"/>
        <w:r w:rsidR="0051450C">
          <w:rPr>
            <w:b/>
          </w:rPr>
          <w:t xml:space="preserve">string </w:t>
        </w:r>
        <w:proofErr w:type="spellStart"/>
        <w:r w:rsidR="0051450C">
          <w:rPr>
            <w:b/>
          </w:rPr>
          <w:t>path</w:t>
        </w:r>
        <w:proofErr w:type="spellEnd"/>
        <w:r w:rsidR="0051450C">
          <w:rPr>
            <w:b/>
          </w:rPr>
          <w:t>)</w:t>
        </w:r>
        <w:r w:rsidR="0051450C">
          <w:t>»</w:t>
        </w:r>
      </w:ins>
      <w:ins w:id="345" w:author="Nonox" w:date="2020-09-10T15:25:00Z">
        <w:r>
          <w:t xml:space="preserve"> qui prend en argument le nom d</w:t>
        </w:r>
      </w:ins>
      <w:ins w:id="346" w:author="Nonox" w:date="2020-09-10T15:26:00Z">
        <w:r>
          <w:t>’un dossier, et va retourner une liste d</w:t>
        </w:r>
      </w:ins>
      <w:ins w:id="347" w:author="Nonox" w:date="2020-09-10T15:27:00Z">
        <w:r>
          <w:t xml:space="preserve">’image de chaque visage contenu dans le dossier, ainsi qu’une liste d’ID associée à chacune des images. </w:t>
        </w:r>
      </w:ins>
    </w:p>
    <w:p w:rsidR="00CC1286" w:rsidRDefault="00CC1286" w:rsidP="00453C98">
      <w:pPr>
        <w:rPr>
          <w:ins w:id="348" w:author="Nonox" w:date="2020-09-10T15:29:00Z"/>
        </w:rPr>
      </w:pPr>
      <w:ins w:id="349" w:author="Nonox" w:date="2020-09-10T15:27:00Z">
        <w:r>
          <w:t>Si 3 visages</w:t>
        </w:r>
      </w:ins>
      <w:ins w:id="350" w:author="Nonox" w:date="2020-09-10T15:28:00Z">
        <w:r>
          <w:t xml:space="preserve"> différents</w:t>
        </w:r>
      </w:ins>
      <w:ins w:id="351" w:author="Nonox" w:date="2020-09-10T15:27:00Z">
        <w:r>
          <w:t xml:space="preserve"> sont par exemple enregistrés dans le dossier « </w:t>
        </w:r>
        <w:proofErr w:type="spellStart"/>
        <w:r>
          <w:rPr>
            <w:b/>
          </w:rPr>
          <w:t>dataset</w:t>
        </w:r>
      </w:ins>
      <w:proofErr w:type="spellEnd"/>
      <w:ins w:id="352" w:author="Nonox" w:date="2020-09-10T15:28:00Z">
        <w:r>
          <w:t> », alors elle retournera une liste de 90 visages (30 photos par visage</w:t>
        </w:r>
      </w:ins>
      <w:ins w:id="353" w:author="Nonox" w:date="2020-09-10T15:29:00Z">
        <w:r>
          <w:t xml:space="preserve"> différent</w:t>
        </w:r>
      </w:ins>
      <w:ins w:id="354" w:author="Nonox" w:date="2020-09-10T15:28:00Z">
        <w:r>
          <w:t xml:space="preserve">), et une liste de 90 ID (les 30 premiers seront </w:t>
        </w:r>
      </w:ins>
      <w:ins w:id="355" w:author="Nonox" w:date="2020-09-10T15:29:00Z">
        <w:r>
          <w:t xml:space="preserve">la valeur </w:t>
        </w:r>
      </w:ins>
      <w:ins w:id="356" w:author="Nonox" w:date="2020-09-10T15:28:00Z">
        <w:r>
          <w:t>1, les 30 suivants 2 et les 30 derniers 3, correspondant donc bien aux 90 visages e</w:t>
        </w:r>
      </w:ins>
      <w:ins w:id="357" w:author="Nonox" w:date="2020-09-10T15:29:00Z">
        <w:r>
          <w:t>nregistrés)</w:t>
        </w:r>
      </w:ins>
    </w:p>
    <w:p w:rsidR="0051450C" w:rsidRDefault="0051450C" w:rsidP="00453C98">
      <w:pPr>
        <w:rPr>
          <w:ins w:id="358" w:author="Nonox" w:date="2020-09-10T15:30:00Z"/>
        </w:rPr>
      </w:pPr>
      <w:ins w:id="359" w:author="Nonox" w:date="2020-09-10T15:29:00Z">
        <w:r>
          <w:t xml:space="preserve">Voici la fonction </w:t>
        </w:r>
      </w:ins>
      <w:ins w:id="360" w:author="Nonox" w:date="2020-09-10T15:30:00Z">
        <w:r>
          <w:t>« </w:t>
        </w:r>
        <w:proofErr w:type="spellStart"/>
        <w:proofErr w:type="gramStart"/>
        <w:r>
          <w:rPr>
            <w:b/>
          </w:rPr>
          <w:t>getImagesAndLabels</w:t>
        </w:r>
        <w:proofErr w:type="spellEnd"/>
        <w:r>
          <w:t>»</w:t>
        </w:r>
        <w:proofErr w:type="gramEnd"/>
        <w:r>
          <w:t> :</w:t>
        </w:r>
      </w:ins>
    </w:p>
    <w:p w:rsidR="0051450C" w:rsidRDefault="0051450C" w:rsidP="00453C98">
      <w:pPr>
        <w:rPr>
          <w:ins w:id="361" w:author="Nonox" w:date="2020-09-10T15:30:00Z"/>
        </w:rPr>
      </w:pPr>
      <w:ins w:id="362" w:author="Nonox" w:date="2020-09-10T15:30:00Z">
        <w:r>
          <w:rPr>
            <w:noProof/>
            <w:lang w:eastAsia="fr-FR"/>
          </w:rPr>
          <w:drawing>
            <wp:anchor distT="0" distB="0" distL="114300" distR="114300" simplePos="0" relativeHeight="251671552" behindDoc="0" locked="0" layoutInCell="1" allowOverlap="1" wp14:anchorId="7CBA4F97" wp14:editId="128C5782">
              <wp:simplePos x="0" y="0"/>
              <wp:positionH relativeFrom="margin">
                <wp:align>center</wp:align>
              </wp:positionH>
              <wp:positionV relativeFrom="margin">
                <wp:posOffset>4171950</wp:posOffset>
              </wp:positionV>
              <wp:extent cx="7358380" cy="3545840"/>
              <wp:effectExtent l="0" t="0" r="0" b="0"/>
              <wp:wrapSquare wrapText="bothSides"/>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358380" cy="3545840"/>
                      </a:xfrm>
                      <a:prstGeom prst="rect">
                        <a:avLst/>
                      </a:prstGeom>
                    </pic:spPr>
                  </pic:pic>
                </a:graphicData>
              </a:graphic>
              <wp14:sizeRelH relativeFrom="margin">
                <wp14:pctWidth>0</wp14:pctWidth>
              </wp14:sizeRelH>
              <wp14:sizeRelV relativeFrom="margin">
                <wp14:pctHeight>0</wp14:pctHeight>
              </wp14:sizeRelV>
            </wp:anchor>
          </w:drawing>
        </w:r>
      </w:ins>
    </w:p>
    <w:p w:rsidR="0051450C" w:rsidRDefault="0051450C" w:rsidP="00453C98">
      <w:pPr>
        <w:rPr>
          <w:ins w:id="363" w:author="Nonox" w:date="2020-09-10T15:31:00Z"/>
        </w:rPr>
      </w:pPr>
    </w:p>
    <w:p w:rsidR="0051450C" w:rsidRDefault="0051450C" w:rsidP="00453C98">
      <w:pPr>
        <w:rPr>
          <w:ins w:id="364" w:author="Nonox" w:date="2020-09-10T15:32:00Z"/>
          <w:b/>
        </w:rPr>
      </w:pPr>
      <w:ins w:id="365" w:author="Nonox" w:date="2020-09-10T15:31:00Z">
        <w:r>
          <w:t>Il ne reste plus qu’à entrainer l</w:t>
        </w:r>
      </w:ins>
      <w:ins w:id="366" w:author="Nonox" w:date="2020-09-10T15:32:00Z">
        <w:r>
          <w:t>’algorithme précédemment créé, et d’enregistrer toutes ces informations dans le fichier « </w:t>
        </w:r>
        <w:proofErr w:type="spellStart"/>
        <w:r>
          <w:rPr>
            <w:b/>
          </w:rPr>
          <w:t>trainer.yml</w:t>
        </w:r>
        <w:proofErr w:type="spellEnd"/>
        <w:r>
          <w:rPr>
            <w:b/>
          </w:rPr>
          <w:t xml:space="preserve"> </w:t>
        </w:r>
        <w:r>
          <w:t>»</w:t>
        </w:r>
        <w:r>
          <w:rPr>
            <w:b/>
          </w:rPr>
          <w:t> :</w:t>
        </w:r>
      </w:ins>
    </w:p>
    <w:p w:rsidR="0051450C" w:rsidRDefault="0051450C" w:rsidP="00453C98">
      <w:pPr>
        <w:rPr>
          <w:ins w:id="367" w:author="Nonox" w:date="2020-09-10T15:32:00Z"/>
          <w:b/>
        </w:rPr>
      </w:pPr>
    </w:p>
    <w:p w:rsidR="0051450C" w:rsidRDefault="0051450C" w:rsidP="00453C98">
      <w:pPr>
        <w:rPr>
          <w:ins w:id="368" w:author="Nonox" w:date="2020-09-10T15:33:00Z"/>
          <w:b/>
        </w:rPr>
      </w:pPr>
    </w:p>
    <w:p w:rsidR="0051450C" w:rsidRDefault="0051450C" w:rsidP="00453C98">
      <w:pPr>
        <w:rPr>
          <w:ins w:id="369" w:author="Nonox" w:date="2020-09-10T15:33:00Z"/>
        </w:rPr>
      </w:pPr>
      <w:ins w:id="370" w:author="Nonox" w:date="2020-09-10T15:32:00Z">
        <w:r>
          <w:rPr>
            <w:noProof/>
            <w:lang w:eastAsia="fr-FR"/>
          </w:rPr>
          <w:drawing>
            <wp:anchor distT="0" distB="0" distL="114300" distR="114300" simplePos="0" relativeHeight="251672576" behindDoc="0" locked="0" layoutInCell="1" allowOverlap="1">
              <wp:simplePos x="0" y="0"/>
              <wp:positionH relativeFrom="margin">
                <wp:posOffset>-339918</wp:posOffset>
              </wp:positionH>
              <wp:positionV relativeFrom="margin">
                <wp:posOffset>-96962</wp:posOffset>
              </wp:positionV>
              <wp:extent cx="6502400" cy="2051050"/>
              <wp:effectExtent l="0" t="0" r="0" b="635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502400" cy="2051050"/>
                      </a:xfrm>
                      <a:prstGeom prst="rect">
                        <a:avLst/>
                      </a:prstGeom>
                    </pic:spPr>
                  </pic:pic>
                </a:graphicData>
              </a:graphic>
              <wp14:sizeRelH relativeFrom="margin">
                <wp14:pctWidth>0</wp14:pctWidth>
              </wp14:sizeRelH>
              <wp14:sizeRelV relativeFrom="margin">
                <wp14:pctHeight>0</wp14:pctHeight>
              </wp14:sizeRelV>
            </wp:anchor>
          </w:drawing>
        </w:r>
      </w:ins>
      <w:ins w:id="371" w:author="Nonox" w:date="2020-09-10T15:33:00Z">
        <w:r>
          <w:t>Le fichier « </w:t>
        </w:r>
        <w:proofErr w:type="spellStart"/>
        <w:r>
          <w:rPr>
            <w:b/>
          </w:rPr>
          <w:t>trainer.yml</w:t>
        </w:r>
        <w:proofErr w:type="spellEnd"/>
        <w:r>
          <w:rPr>
            <w:b/>
          </w:rPr>
          <w:t xml:space="preserve"> </w:t>
        </w:r>
        <w:r>
          <w:t>»</w:t>
        </w:r>
        <w:r>
          <w:rPr>
            <w:b/>
          </w:rPr>
          <w:t xml:space="preserve"> </w:t>
        </w:r>
        <w:r>
          <w:t xml:space="preserve">devrait être sous cette forme : </w:t>
        </w:r>
      </w:ins>
    </w:p>
    <w:p w:rsidR="0051450C" w:rsidRDefault="0051450C" w:rsidP="00453C98">
      <w:pPr>
        <w:rPr>
          <w:ins w:id="372" w:author="Nonox" w:date="2020-09-10T15:33:00Z"/>
        </w:rPr>
      </w:pPr>
    </w:p>
    <w:p w:rsidR="0051450C" w:rsidRDefault="0051450C" w:rsidP="00453C98">
      <w:pPr>
        <w:rPr>
          <w:ins w:id="373" w:author="Nonox" w:date="2020-09-10T15:34:00Z"/>
        </w:rPr>
      </w:pPr>
      <w:ins w:id="374" w:author="Nonox" w:date="2020-09-10T15:34:00Z">
        <w:r>
          <w:rPr>
            <w:noProof/>
            <w:lang w:eastAsia="fr-FR"/>
          </w:rPr>
          <w:drawing>
            <wp:inline distT="0" distB="0" distL="0" distR="0" wp14:anchorId="0E36B248" wp14:editId="12CE0C07">
              <wp:extent cx="5479677" cy="4898004"/>
              <wp:effectExtent l="0" t="0" r="698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00514" cy="4916629"/>
                      </a:xfrm>
                      <a:prstGeom prst="rect">
                        <a:avLst/>
                      </a:prstGeom>
                    </pic:spPr>
                  </pic:pic>
                </a:graphicData>
              </a:graphic>
            </wp:inline>
          </w:drawing>
        </w:r>
      </w:ins>
    </w:p>
    <w:p w:rsidR="0051450C" w:rsidRDefault="0051450C" w:rsidP="00453C98">
      <w:pPr>
        <w:rPr>
          <w:ins w:id="375" w:author="Nonox" w:date="2020-09-10T15:34:00Z"/>
        </w:rPr>
      </w:pPr>
    </w:p>
    <w:p w:rsidR="0051450C" w:rsidRDefault="0051450C" w:rsidP="00453C98">
      <w:pPr>
        <w:rPr>
          <w:ins w:id="376" w:author="Nonox" w:date="2020-09-10T15:36:00Z"/>
        </w:rPr>
      </w:pPr>
      <w:ins w:id="377" w:author="Nonox" w:date="2020-09-10T15:34:00Z">
        <w:r>
          <w:t xml:space="preserve">Le fichier est donc entraîné (ou classifié). Il est donc possible de reconnaître un visage. Nous allons voir pour cela en détail le fichier </w:t>
        </w:r>
      </w:ins>
      <w:ins w:id="378" w:author="Nonox" w:date="2020-09-10T15:35:00Z">
        <w:r>
          <w:t>« </w:t>
        </w:r>
        <w:r>
          <w:rPr>
            <w:b/>
          </w:rPr>
          <w:t xml:space="preserve">recognition.py </w:t>
        </w:r>
        <w:r>
          <w:t xml:space="preserve">», mais avant cela, nous allons voir comment utiliser des photos déjà existantes pour entrainer notre </w:t>
        </w:r>
        <w:proofErr w:type="spellStart"/>
        <w:r>
          <w:t>classifieur</w:t>
        </w:r>
        <w:proofErr w:type="spellEnd"/>
        <w:r>
          <w:t>, sans enregistrer nous m</w:t>
        </w:r>
      </w:ins>
      <w:ins w:id="379" w:author="Nonox" w:date="2020-09-10T15:36:00Z">
        <w:r>
          <w:t>ême le visage.</w:t>
        </w:r>
      </w:ins>
    </w:p>
    <w:p w:rsidR="0051450C" w:rsidRDefault="0051450C" w:rsidP="0051450C">
      <w:pPr>
        <w:rPr>
          <w:ins w:id="380" w:author="Nonox" w:date="2020-09-10T15:36:00Z"/>
          <w:b/>
          <w:sz w:val="40"/>
          <w:szCs w:val="40"/>
          <w:u w:val="single"/>
        </w:rPr>
      </w:pPr>
      <w:ins w:id="381" w:author="Nonox" w:date="2020-09-10T15:36:00Z">
        <w:r>
          <w:rPr>
            <w:b/>
            <w:sz w:val="40"/>
            <w:szCs w:val="40"/>
            <w:u w:val="single"/>
          </w:rPr>
          <w:lastRenderedPageBreak/>
          <w:t>Get_face_from_image.py</w:t>
        </w:r>
      </w:ins>
    </w:p>
    <w:p w:rsidR="0051450C" w:rsidRDefault="0051450C" w:rsidP="0051450C">
      <w:pPr>
        <w:rPr>
          <w:ins w:id="382" w:author="Nonox" w:date="2020-09-10T15:36:00Z"/>
          <w:b/>
          <w:sz w:val="40"/>
          <w:szCs w:val="40"/>
          <w:u w:val="single"/>
        </w:rPr>
      </w:pPr>
    </w:p>
    <w:p w:rsidR="0051450C" w:rsidRDefault="0051450C" w:rsidP="0051450C">
      <w:pPr>
        <w:rPr>
          <w:ins w:id="383" w:author="Nonox" w:date="2020-09-10T15:38:00Z"/>
        </w:rPr>
      </w:pPr>
      <w:ins w:id="384" w:author="Nonox" w:date="2020-09-10T15:36:00Z">
        <w:r>
          <w:t xml:space="preserve">Ce fichier contient </w:t>
        </w:r>
      </w:ins>
      <w:ins w:id="385" w:author="Nonox" w:date="2020-09-10T15:37:00Z">
        <w:r>
          <w:t>2 fonctions très semblable</w:t>
        </w:r>
      </w:ins>
      <w:ins w:id="386" w:author="Nonox" w:date="2020-09-11T12:40:00Z">
        <w:r w:rsidR="008B5525">
          <w:t>s</w:t>
        </w:r>
      </w:ins>
      <w:ins w:id="387" w:author="Nonox" w:date="2020-09-10T15:37:00Z">
        <w:r w:rsidR="008B5525">
          <w:t xml:space="preserve"> à celles du</w:t>
        </w:r>
        <w:r>
          <w:t xml:space="preserve"> fichier</w:t>
        </w:r>
        <w:proofErr w:type="gramStart"/>
        <w:r>
          <w:t xml:space="preserve"> </w:t>
        </w:r>
      </w:ins>
      <w:ins w:id="388" w:author="Nonox" w:date="2020-09-10T15:38:00Z">
        <w:r>
          <w:t>«</w:t>
        </w:r>
        <w:r>
          <w:rPr>
            <w:b/>
          </w:rPr>
          <w:t>Face_dataset.py</w:t>
        </w:r>
        <w:proofErr w:type="gramEnd"/>
        <w:r>
          <w:t> ».</w:t>
        </w:r>
      </w:ins>
    </w:p>
    <w:p w:rsidR="0051450C" w:rsidRDefault="0051450C" w:rsidP="0051450C">
      <w:pPr>
        <w:rPr>
          <w:ins w:id="389" w:author="Nonox" w:date="2020-09-10T15:39:00Z"/>
        </w:rPr>
      </w:pPr>
      <w:ins w:id="390" w:author="Nonox" w:date="2020-09-10T15:38:00Z">
        <w:r>
          <w:t>Au lieu d’enregistrer nous même les visages à partir d’une caméra, nous allons récupérer des photos déjà existante d’une même personne et les utiliser de la même façon</w:t>
        </w:r>
      </w:ins>
      <w:ins w:id="391" w:author="Nonox" w:date="2020-09-10T15:39:00Z">
        <w:r>
          <w:t>.</w:t>
        </w:r>
      </w:ins>
    </w:p>
    <w:p w:rsidR="0051450C" w:rsidRDefault="0051450C" w:rsidP="0051450C">
      <w:pPr>
        <w:rPr>
          <w:ins w:id="392" w:author="Nonox" w:date="2020-09-10T15:39:00Z"/>
        </w:rPr>
      </w:pPr>
      <w:ins w:id="393" w:author="Nonox" w:date="2020-09-10T15:39:00Z">
        <w:r>
          <w:t>Les photos de la personne à enregistrer doivent être stockés dans le dossier « </w:t>
        </w:r>
        <w:r>
          <w:rPr>
            <w:b/>
          </w:rPr>
          <w:t>photo</w:t>
        </w:r>
        <w:r>
          <w:t> »</w:t>
        </w:r>
        <w:r w:rsidR="0067422E">
          <w:t xml:space="preserve">. </w:t>
        </w:r>
      </w:ins>
    </w:p>
    <w:p w:rsidR="0067422E" w:rsidRDefault="0067422E" w:rsidP="0051450C">
      <w:pPr>
        <w:rPr>
          <w:ins w:id="394" w:author="Nonox" w:date="2020-09-10T15:41:00Z"/>
        </w:rPr>
      </w:pPr>
      <w:ins w:id="395" w:author="Nonox" w:date="2020-09-10T15:39:00Z">
        <w:r>
          <w:rPr>
            <w:b/>
          </w:rPr>
          <w:t xml:space="preserve">ATTENTION ! </w:t>
        </w:r>
        <w:r>
          <w:t xml:space="preserve">Uniquement les photos d’une et une seule personne doit </w:t>
        </w:r>
      </w:ins>
      <w:ins w:id="396" w:author="Nonox" w:date="2020-09-10T15:40:00Z">
        <w:r>
          <w:t>être stockés à l’intérieur pour que l’algorithme fonctionne ! Le format des photos doit être en .</w:t>
        </w:r>
        <w:proofErr w:type="spellStart"/>
        <w:r>
          <w:t>jpg</w:t>
        </w:r>
        <w:proofErr w:type="spellEnd"/>
        <w:r>
          <w:t xml:space="preserve"> </w:t>
        </w:r>
        <w:proofErr w:type="gramStart"/>
        <w:r>
          <w:t>ou</w:t>
        </w:r>
        <w:proofErr w:type="gramEnd"/>
        <w:r>
          <w:t xml:space="preserve"> .</w:t>
        </w:r>
        <w:proofErr w:type="spellStart"/>
        <w:r>
          <w:t>png</w:t>
        </w:r>
        <w:proofErr w:type="spellEnd"/>
        <w:r>
          <w:t>, et la taille importe peu. Les photos doivent être en couleur ou en niveau de gris</w:t>
        </w:r>
      </w:ins>
      <w:ins w:id="397" w:author="Nonox" w:date="2020-09-10T15:41:00Z">
        <w:r>
          <w:t>.  Elles ne doivent pas forcément suivre un certain format de nom.</w:t>
        </w:r>
      </w:ins>
    </w:p>
    <w:p w:rsidR="0067422E" w:rsidRDefault="0067422E" w:rsidP="0051450C">
      <w:pPr>
        <w:rPr>
          <w:ins w:id="398" w:author="Nonox" w:date="2020-09-10T15:42:00Z"/>
        </w:rPr>
      </w:pPr>
      <w:ins w:id="399" w:author="Nonox" w:date="2020-09-10T15:41:00Z">
        <w:r>
          <w:t>Exemple :</w:t>
        </w:r>
      </w:ins>
    </w:p>
    <w:p w:rsidR="0067422E" w:rsidRDefault="0067422E" w:rsidP="0051450C">
      <w:pPr>
        <w:rPr>
          <w:ins w:id="400" w:author="Nonox" w:date="2020-09-10T15:41:00Z"/>
        </w:rPr>
      </w:pPr>
      <w:ins w:id="401" w:author="Nonox" w:date="2020-09-10T15:42:00Z">
        <w:r>
          <w:rPr>
            <w:noProof/>
            <w:lang w:eastAsia="fr-FR"/>
          </w:rPr>
          <mc:AlternateContent>
            <mc:Choice Requires="wps">
              <w:drawing>
                <wp:anchor distT="0" distB="0" distL="114300" distR="114300" simplePos="0" relativeHeight="251673600" behindDoc="0" locked="0" layoutInCell="1" allowOverlap="1" wp14:anchorId="1D01C062" wp14:editId="673E26E6">
                  <wp:simplePos x="0" y="0"/>
                  <wp:positionH relativeFrom="column">
                    <wp:posOffset>689831</wp:posOffset>
                  </wp:positionH>
                  <wp:positionV relativeFrom="paragraph">
                    <wp:posOffset>476526</wp:posOffset>
                  </wp:positionV>
                  <wp:extent cx="1176793" cy="787179"/>
                  <wp:effectExtent l="19050" t="19050" r="23495" b="32385"/>
                  <wp:wrapNone/>
                  <wp:docPr id="40" name="Flèche gauche 40"/>
                  <wp:cNvGraphicFramePr/>
                  <a:graphic xmlns:a="http://schemas.openxmlformats.org/drawingml/2006/main">
                    <a:graphicData uri="http://schemas.microsoft.com/office/word/2010/wordprocessingShape">
                      <wps:wsp>
                        <wps:cNvSpPr/>
                        <wps:spPr>
                          <a:xfrm>
                            <a:off x="0" y="0"/>
                            <a:ext cx="1176793" cy="787179"/>
                          </a:xfrm>
                          <a:prstGeom prst="lef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D6E1C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èche gauche 40" o:spid="_x0000_s1026" type="#_x0000_t66" style="position:absolute;margin-left:54.3pt;margin-top:37.5pt;width:92.65pt;height:6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" adj="7224" fillcolor="red" strokecolor="red" strokeweight="1pt"/>
              </w:pict>
            </mc:Fallback>
          </mc:AlternateContent>
        </w:r>
        <w:r>
          <w:rPr>
            <w:noProof/>
            <w:lang w:eastAsia="fr-FR"/>
          </w:rPr>
          <mc:AlternateContent>
            <mc:Choice Requires="wps">
              <w:drawing>
                <wp:anchor distT="0" distB="0" distL="114300" distR="114300" simplePos="0" relativeHeight="251674624" behindDoc="0" locked="0" layoutInCell="1" allowOverlap="1" wp14:anchorId="7E5D28F9" wp14:editId="56F9C94C">
                  <wp:simplePos x="0" y="0"/>
                  <wp:positionH relativeFrom="column">
                    <wp:posOffset>14605</wp:posOffset>
                  </wp:positionH>
                  <wp:positionV relativeFrom="paragraph">
                    <wp:posOffset>715148</wp:posOffset>
                  </wp:positionV>
                  <wp:extent cx="588397" cy="318052"/>
                  <wp:effectExtent l="0" t="0" r="21590" b="25400"/>
                  <wp:wrapNone/>
                  <wp:docPr id="41" name="Ellipse 41"/>
                  <wp:cNvGraphicFramePr/>
                  <a:graphic xmlns:a="http://schemas.openxmlformats.org/drawingml/2006/main">
                    <a:graphicData uri="http://schemas.microsoft.com/office/word/2010/wordprocessingShape">
                      <wps:wsp>
                        <wps:cNvSpPr/>
                        <wps:spPr>
                          <a:xfrm>
                            <a:off x="0" y="0"/>
                            <a:ext cx="588397" cy="3180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EA6057" id="Ellipse 41" o:spid="_x0000_s1026" style="position:absolute;margin-left:1.15pt;margin-top:56.3pt;width:46.35pt;height:25.0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" filled="f" strokecolor="red" strokeweight="1pt">
                  <v:stroke joinstyle="miter"/>
                </v:oval>
              </w:pict>
            </mc:Fallback>
          </mc:AlternateContent>
        </w:r>
        <w:r>
          <w:rPr>
            <w:noProof/>
            <w:lang w:eastAsia="fr-FR"/>
          </w:rPr>
          <w:drawing>
            <wp:inline distT="0" distB="0" distL="0" distR="0" wp14:anchorId="422FA1B0" wp14:editId="5326A524">
              <wp:extent cx="5760720" cy="316738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167380"/>
                      </a:xfrm>
                      <a:prstGeom prst="rect">
                        <a:avLst/>
                      </a:prstGeom>
                    </pic:spPr>
                  </pic:pic>
                </a:graphicData>
              </a:graphic>
            </wp:inline>
          </w:drawing>
        </w:r>
      </w:ins>
    </w:p>
    <w:p w:rsidR="0067422E" w:rsidRPr="0067422E" w:rsidRDefault="0067422E" w:rsidP="0051450C">
      <w:pPr>
        <w:rPr>
          <w:ins w:id="402" w:author="Nonox" w:date="2020-09-10T15:36:00Z"/>
        </w:rPr>
      </w:pPr>
      <w:ins w:id="403" w:author="Nonox" w:date="2020-09-10T15:41:00Z">
        <w:r>
          <w:rPr>
            <w:noProof/>
            <w:lang w:eastAsia="fr-FR"/>
          </w:rPr>
          <w:drawing>
            <wp:inline distT="0" distB="0" distL="0" distR="0" wp14:anchorId="61378982" wp14:editId="4FD7057C">
              <wp:extent cx="3762375" cy="169545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2375" cy="1695450"/>
                      </a:xfrm>
                      <a:prstGeom prst="rect">
                        <a:avLst/>
                      </a:prstGeom>
                    </pic:spPr>
                  </pic:pic>
                </a:graphicData>
              </a:graphic>
            </wp:inline>
          </w:drawing>
        </w:r>
      </w:ins>
    </w:p>
    <w:p w:rsidR="0051450C" w:rsidRDefault="0051450C" w:rsidP="00453C98">
      <w:pPr>
        <w:rPr>
          <w:ins w:id="404" w:author="Nonox" w:date="2020-09-10T15:36:00Z"/>
        </w:rPr>
      </w:pPr>
    </w:p>
    <w:p w:rsidR="0051450C" w:rsidRDefault="0051450C" w:rsidP="00453C98">
      <w:pPr>
        <w:rPr>
          <w:ins w:id="405" w:author="Nonox" w:date="2020-09-10T15:36:00Z"/>
        </w:rPr>
      </w:pPr>
    </w:p>
    <w:p w:rsidR="0051450C" w:rsidRDefault="0051450C" w:rsidP="00453C98">
      <w:pPr>
        <w:rPr>
          <w:ins w:id="406" w:author="Nonox" w:date="2020-09-11T12:40:00Z"/>
        </w:rPr>
      </w:pPr>
    </w:p>
    <w:p w:rsidR="008B5525" w:rsidRDefault="008B5525" w:rsidP="00453C98">
      <w:pPr>
        <w:rPr>
          <w:ins w:id="407" w:author="Nonox" w:date="2020-09-10T15:36:00Z"/>
        </w:rPr>
      </w:pPr>
    </w:p>
    <w:p w:rsidR="0051450C" w:rsidRDefault="00136F8E" w:rsidP="00453C98">
      <w:pPr>
        <w:rPr>
          <w:ins w:id="408" w:author="Nonox" w:date="2020-09-11T12:43:00Z"/>
        </w:rPr>
      </w:pPr>
      <w:ins w:id="409" w:author="Nonox" w:date="2020-09-11T12:41:00Z">
        <w:r>
          <w:t>Une fois les images enregistrées dans le bon dossier, il ne reste plus qu’à appeler la fonction « </w:t>
        </w:r>
        <w:proofErr w:type="spellStart"/>
        <w:r>
          <w:rPr>
            <w:b/>
          </w:rPr>
          <w:t>train_new_</w:t>
        </w:r>
        <w:proofErr w:type="gramStart"/>
        <w:r>
          <w:rPr>
            <w:b/>
          </w:rPr>
          <w:t>face</w:t>
        </w:r>
        <w:proofErr w:type="spellEnd"/>
        <w:r>
          <w:rPr>
            <w:b/>
          </w:rPr>
          <w:t>(</w:t>
        </w:r>
        <w:proofErr w:type="gramEnd"/>
        <w:r>
          <w:rPr>
            <w:b/>
          </w:rPr>
          <w:t>)</w:t>
        </w:r>
        <w:r>
          <w:t>»</w:t>
        </w:r>
      </w:ins>
      <w:ins w:id="410" w:author="Nonox" w:date="2020-09-11T12:42:00Z">
        <w:r>
          <w:rPr>
            <w:b/>
          </w:rPr>
          <w:t xml:space="preserve"> </w:t>
        </w:r>
        <w:r>
          <w:t>qui va mettre à jour le fichier « </w:t>
        </w:r>
        <w:r>
          <w:rPr>
            <w:b/>
          </w:rPr>
          <w:t>label.txt</w:t>
        </w:r>
        <w:r>
          <w:t>»</w:t>
        </w:r>
        <w:r>
          <w:rPr>
            <w:b/>
          </w:rPr>
          <w:t xml:space="preserve"> </w:t>
        </w:r>
        <w:r>
          <w:t>avec un nouveau nom entré par l’utilisateur, puis entrainer le fichier classifié avec ces nouvelles images</w:t>
        </w:r>
      </w:ins>
      <w:ins w:id="411" w:author="Nonox" w:date="2020-09-11T12:43:00Z">
        <w:r>
          <w:t xml:space="preserve">. </w:t>
        </w:r>
      </w:ins>
    </w:p>
    <w:p w:rsidR="00136F8E" w:rsidRDefault="00136F8E" w:rsidP="00453C98">
      <w:pPr>
        <w:rPr>
          <w:ins w:id="412" w:author="Nonox" w:date="2020-09-11T12:43:00Z"/>
        </w:rPr>
      </w:pPr>
    </w:p>
    <w:p w:rsidR="00136F8E" w:rsidRDefault="00136F8E" w:rsidP="00136F8E">
      <w:pPr>
        <w:rPr>
          <w:ins w:id="413" w:author="Nonox" w:date="2020-09-11T12:43:00Z"/>
          <w:b/>
          <w:sz w:val="32"/>
          <w:szCs w:val="32"/>
          <w:u w:val="single"/>
        </w:rPr>
      </w:pPr>
      <w:proofErr w:type="spellStart"/>
      <w:ins w:id="414" w:author="Nonox" w:date="2020-09-11T12:43:00Z">
        <w:r>
          <w:rPr>
            <w:b/>
            <w:sz w:val="32"/>
            <w:szCs w:val="32"/>
            <w:u w:val="single"/>
          </w:rPr>
          <w:t>Train_new_</w:t>
        </w:r>
        <w:proofErr w:type="gramStart"/>
        <w:r>
          <w:rPr>
            <w:b/>
            <w:sz w:val="32"/>
            <w:szCs w:val="32"/>
            <w:u w:val="single"/>
          </w:rPr>
          <w:t>face</w:t>
        </w:r>
        <w:proofErr w:type="spellEnd"/>
        <w:r>
          <w:rPr>
            <w:b/>
            <w:sz w:val="32"/>
            <w:szCs w:val="32"/>
            <w:u w:val="single"/>
          </w:rPr>
          <w:t>(</w:t>
        </w:r>
        <w:proofErr w:type="gramEnd"/>
        <w:r>
          <w:rPr>
            <w:b/>
            <w:sz w:val="32"/>
            <w:szCs w:val="32"/>
            <w:u w:val="single"/>
          </w:rPr>
          <w:t>)</w:t>
        </w:r>
      </w:ins>
    </w:p>
    <w:p w:rsidR="00136F8E" w:rsidRDefault="00136F8E" w:rsidP="00136F8E">
      <w:pPr>
        <w:rPr>
          <w:ins w:id="415" w:author="Nonox" w:date="2020-09-11T12:43:00Z"/>
          <w:b/>
          <w:sz w:val="32"/>
          <w:szCs w:val="32"/>
          <w:u w:val="single"/>
        </w:rPr>
      </w:pPr>
    </w:p>
    <w:p w:rsidR="00136F8E" w:rsidRDefault="00136F8E" w:rsidP="00136F8E">
      <w:pPr>
        <w:rPr>
          <w:ins w:id="416" w:author="Nonox" w:date="2020-09-11T12:44:00Z"/>
          <w:b/>
        </w:rPr>
      </w:pPr>
      <w:ins w:id="417" w:author="Nonox" w:date="2020-09-11T12:43:00Z">
        <w:r>
          <w:t xml:space="preserve">Cette fonction utilise le même principe que la fonction </w:t>
        </w:r>
      </w:ins>
      <w:ins w:id="418" w:author="Nonox" w:date="2020-09-11T12:44:00Z">
        <w:r>
          <w:t>« </w:t>
        </w:r>
        <w:proofErr w:type="spellStart"/>
        <w:r>
          <w:rPr>
            <w:b/>
          </w:rPr>
          <w:t>Face_</w:t>
        </w:r>
        <w:proofErr w:type="gramStart"/>
        <w:r>
          <w:rPr>
            <w:b/>
          </w:rPr>
          <w:t>training</w:t>
        </w:r>
        <w:proofErr w:type="spellEnd"/>
        <w:r>
          <w:rPr>
            <w:b/>
          </w:rPr>
          <w:t>(</w:t>
        </w:r>
        <w:proofErr w:type="gramEnd"/>
        <w:r>
          <w:rPr>
            <w:b/>
          </w:rPr>
          <w:t>)</w:t>
        </w:r>
        <w:r>
          <w:t>» du fichier « </w:t>
        </w:r>
        <w:r>
          <w:rPr>
            <w:b/>
          </w:rPr>
          <w:t>Face_dataset.py</w:t>
        </w:r>
        <w:r>
          <w:t>»</w:t>
        </w:r>
        <w:r>
          <w:rPr>
            <w:b/>
          </w:rPr>
          <w:t> :</w:t>
        </w:r>
      </w:ins>
    </w:p>
    <w:p w:rsidR="00136F8E" w:rsidRDefault="00136F8E" w:rsidP="00136F8E">
      <w:pPr>
        <w:rPr>
          <w:ins w:id="419" w:author="Nonox" w:date="2020-09-11T12:44:00Z"/>
          <w:b/>
        </w:rPr>
      </w:pPr>
    </w:p>
    <w:p w:rsidR="00136F8E" w:rsidRPr="00136F8E" w:rsidRDefault="00136F8E" w:rsidP="00136F8E">
      <w:pPr>
        <w:rPr>
          <w:ins w:id="420" w:author="Nonox" w:date="2020-09-11T12:43:00Z"/>
          <w:b/>
          <w:rPrChange w:id="421" w:author="Nonox" w:date="2020-09-11T12:44:00Z">
            <w:rPr>
              <w:ins w:id="422" w:author="Nonox" w:date="2020-09-11T12:43:00Z"/>
            </w:rPr>
          </w:rPrChange>
        </w:rPr>
      </w:pPr>
      <w:ins w:id="423" w:author="Nonox" w:date="2020-09-11T12:44:00Z">
        <w:r>
          <w:rPr>
            <w:noProof/>
            <w:lang w:eastAsia="fr-FR"/>
          </w:rPr>
          <w:drawing>
            <wp:inline distT="0" distB="0" distL="0" distR="0" wp14:anchorId="6B12B01C" wp14:editId="26757DF0">
              <wp:extent cx="5842720" cy="3409950"/>
              <wp:effectExtent l="0" t="0" r="571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49925" cy="3414155"/>
                      </a:xfrm>
                      <a:prstGeom prst="rect">
                        <a:avLst/>
                      </a:prstGeom>
                    </pic:spPr>
                  </pic:pic>
                </a:graphicData>
              </a:graphic>
            </wp:inline>
          </w:drawing>
        </w:r>
      </w:ins>
    </w:p>
    <w:p w:rsidR="00136F8E" w:rsidRDefault="00136F8E" w:rsidP="00453C98">
      <w:pPr>
        <w:rPr>
          <w:ins w:id="424" w:author="Nonox" w:date="2020-09-11T12:44:00Z"/>
        </w:rPr>
      </w:pPr>
    </w:p>
    <w:p w:rsidR="00136F8E" w:rsidRDefault="00136F8E" w:rsidP="00453C98">
      <w:pPr>
        <w:rPr>
          <w:ins w:id="425" w:author="Nonox" w:date="2020-09-11T12:46:00Z"/>
        </w:rPr>
      </w:pPr>
      <w:ins w:id="426" w:author="Nonox" w:date="2020-09-11T12:44:00Z">
        <w:r>
          <w:t>La seule différence se trouve dans le fait qu</w:t>
        </w:r>
      </w:ins>
      <w:ins w:id="427" w:author="Nonox" w:date="2020-09-11T12:45:00Z">
        <w:r>
          <w:t>’on appelle la fonction « </w:t>
        </w:r>
        <w:proofErr w:type="spellStart"/>
        <w:proofErr w:type="gramStart"/>
        <w:r>
          <w:rPr>
            <w:b/>
          </w:rPr>
          <w:t>getImages</w:t>
        </w:r>
        <w:proofErr w:type="spellEnd"/>
        <w:r>
          <w:rPr>
            <w:b/>
          </w:rPr>
          <w:t>(</w:t>
        </w:r>
        <w:proofErr w:type="spellStart"/>
        <w:proofErr w:type="gramEnd"/>
        <w:r>
          <w:rPr>
            <w:b/>
          </w:rPr>
          <w:t>path</w:t>
        </w:r>
        <w:proofErr w:type="spellEnd"/>
        <w:r>
          <w:rPr>
            <w:b/>
          </w:rPr>
          <w:t>, id)</w:t>
        </w:r>
        <w:r>
          <w:t>»</w:t>
        </w:r>
        <w:r>
          <w:rPr>
            <w:b/>
          </w:rPr>
          <w:t xml:space="preserve"> </w:t>
        </w:r>
        <w:r>
          <w:t>à la place de la fonction « </w:t>
        </w:r>
        <w:proofErr w:type="spellStart"/>
        <w:r>
          <w:rPr>
            <w:b/>
          </w:rPr>
          <w:t>getImages</w:t>
        </w:r>
      </w:ins>
      <w:ins w:id="428" w:author="Nonox" w:date="2020-09-11T12:46:00Z">
        <w:r>
          <w:rPr>
            <w:b/>
          </w:rPr>
          <w:t>AndLabels</w:t>
        </w:r>
        <w:proofErr w:type="spellEnd"/>
        <w:r>
          <w:rPr>
            <w:b/>
          </w:rPr>
          <w:t xml:space="preserve">( </w:t>
        </w:r>
        <w:proofErr w:type="spellStart"/>
        <w:r>
          <w:rPr>
            <w:b/>
          </w:rPr>
          <w:t>path</w:t>
        </w:r>
        <w:proofErr w:type="spellEnd"/>
        <w:r>
          <w:rPr>
            <w:b/>
          </w:rPr>
          <w:t xml:space="preserve">) </w:t>
        </w:r>
      </w:ins>
      <w:ins w:id="429" w:author="Nonox" w:date="2020-09-11T12:45:00Z">
        <w:r>
          <w:t>»</w:t>
        </w:r>
      </w:ins>
      <w:ins w:id="430" w:author="Nonox" w:date="2020-09-11T12:46:00Z">
        <w:r>
          <w:rPr>
            <w:b/>
          </w:rPr>
          <w:t xml:space="preserve"> </w:t>
        </w:r>
        <w:r>
          <w:t xml:space="preserve"> du précédent exemple.</w:t>
        </w:r>
      </w:ins>
    </w:p>
    <w:p w:rsidR="00136F8E" w:rsidRDefault="00136F8E" w:rsidP="00453C98">
      <w:pPr>
        <w:rPr>
          <w:ins w:id="431" w:author="Nonox" w:date="2020-09-11T12:46:00Z"/>
        </w:rPr>
      </w:pPr>
    </w:p>
    <w:p w:rsidR="00136F8E" w:rsidRDefault="00136F8E" w:rsidP="00136F8E">
      <w:pPr>
        <w:rPr>
          <w:ins w:id="432" w:author="Nonox" w:date="2020-09-11T12:46:00Z"/>
          <w:b/>
          <w:sz w:val="32"/>
          <w:szCs w:val="32"/>
          <w:u w:val="single"/>
        </w:rPr>
      </w:pPr>
      <w:proofErr w:type="spellStart"/>
      <w:proofErr w:type="gramStart"/>
      <w:ins w:id="433" w:author="Nonox" w:date="2020-09-11T12:46:00Z">
        <w:r>
          <w:rPr>
            <w:b/>
            <w:sz w:val="32"/>
            <w:szCs w:val="32"/>
            <w:u w:val="single"/>
          </w:rPr>
          <w:t>getImages</w:t>
        </w:r>
        <w:proofErr w:type="spellEnd"/>
        <w:proofErr w:type="gramEnd"/>
        <w:r>
          <w:rPr>
            <w:b/>
            <w:sz w:val="32"/>
            <w:szCs w:val="32"/>
            <w:u w:val="single"/>
          </w:rPr>
          <w:t xml:space="preserve"> (</w:t>
        </w:r>
        <w:proofErr w:type="spellStart"/>
        <w:r>
          <w:rPr>
            <w:b/>
            <w:sz w:val="32"/>
            <w:szCs w:val="32"/>
            <w:u w:val="single"/>
          </w:rPr>
          <w:t>path</w:t>
        </w:r>
        <w:proofErr w:type="spellEnd"/>
        <w:r>
          <w:rPr>
            <w:b/>
            <w:sz w:val="32"/>
            <w:szCs w:val="32"/>
            <w:u w:val="single"/>
          </w:rPr>
          <w:t>,</w:t>
        </w:r>
      </w:ins>
      <w:ins w:id="434" w:author="Nonox" w:date="2020-09-24T15:19:00Z">
        <w:r w:rsidR="00FB53F8">
          <w:rPr>
            <w:b/>
            <w:sz w:val="32"/>
            <w:szCs w:val="32"/>
            <w:u w:val="single"/>
          </w:rPr>
          <w:t xml:space="preserve"> face </w:t>
        </w:r>
        <w:proofErr w:type="spellStart"/>
        <w:r w:rsidR="00FB53F8">
          <w:rPr>
            <w:b/>
            <w:sz w:val="32"/>
            <w:szCs w:val="32"/>
            <w:u w:val="single"/>
          </w:rPr>
          <w:t>name</w:t>
        </w:r>
        <w:proofErr w:type="spellEnd"/>
        <w:r w:rsidR="00FB53F8">
          <w:rPr>
            <w:b/>
            <w:sz w:val="32"/>
            <w:szCs w:val="32"/>
            <w:u w:val="single"/>
          </w:rPr>
          <w:t xml:space="preserve">, </w:t>
        </w:r>
      </w:ins>
      <w:ins w:id="435" w:author="Nonox" w:date="2020-09-11T12:46:00Z">
        <w:r>
          <w:rPr>
            <w:b/>
            <w:sz w:val="32"/>
            <w:szCs w:val="32"/>
            <w:u w:val="single"/>
          </w:rPr>
          <w:t xml:space="preserve"> ID)</w:t>
        </w:r>
      </w:ins>
    </w:p>
    <w:p w:rsidR="00136F8E" w:rsidRDefault="00136F8E" w:rsidP="00136F8E">
      <w:pPr>
        <w:rPr>
          <w:ins w:id="436" w:author="Nonox" w:date="2020-09-11T12:46:00Z"/>
          <w:b/>
          <w:sz w:val="32"/>
          <w:szCs w:val="32"/>
          <w:u w:val="single"/>
        </w:rPr>
      </w:pPr>
    </w:p>
    <w:p w:rsidR="009E11C8" w:rsidRDefault="00136F8E" w:rsidP="00136F8E">
      <w:pPr>
        <w:rPr>
          <w:ins w:id="437" w:author="Nonox" w:date="2020-09-11T12:49:00Z"/>
          <w:b/>
        </w:rPr>
      </w:pPr>
      <w:ins w:id="438" w:author="Nonox" w:date="2020-09-11T12:46:00Z">
        <w:r>
          <w:t>C</w:t>
        </w:r>
      </w:ins>
      <w:ins w:id="439" w:author="Nonox" w:date="2020-09-11T12:47:00Z">
        <w:r>
          <w:t>ette fonction va permettre de récupérer les images du dossier « </w:t>
        </w:r>
        <w:proofErr w:type="gramStart"/>
        <w:r>
          <w:rPr>
            <w:b/>
          </w:rPr>
          <w:t>photo</w:t>
        </w:r>
        <w:r>
          <w:t>»</w:t>
        </w:r>
        <w:proofErr w:type="gramEnd"/>
        <w:r>
          <w:rPr>
            <w:b/>
          </w:rPr>
          <w:t xml:space="preserve">, </w:t>
        </w:r>
        <w:r>
          <w:t>d’y détecter les visages, d</w:t>
        </w:r>
      </w:ins>
      <w:ins w:id="440" w:author="Nonox" w:date="2020-09-11T12:48:00Z">
        <w:r>
          <w:t>’enregistrer les visages en niveau de gris dans le dossier « </w:t>
        </w:r>
        <w:proofErr w:type="spellStart"/>
        <w:r>
          <w:rPr>
            <w:b/>
          </w:rPr>
          <w:t>Dataset</w:t>
        </w:r>
        <w:proofErr w:type="spellEnd"/>
        <w:r>
          <w:t>» , et de renvoyer la liste des visages</w:t>
        </w:r>
      </w:ins>
      <w:ins w:id="441" w:author="Nonox" w:date="2020-09-11T12:49:00Z">
        <w:r w:rsidR="009E11C8">
          <w:t>. Son mode de fonctionnement est le même que la fonction « </w:t>
        </w:r>
        <w:proofErr w:type="spellStart"/>
        <w:proofErr w:type="gramStart"/>
        <w:r w:rsidR="009E11C8">
          <w:rPr>
            <w:b/>
          </w:rPr>
          <w:t>getImagesAndLabels</w:t>
        </w:r>
        <w:proofErr w:type="spellEnd"/>
        <w:r w:rsidR="009E11C8">
          <w:t>»</w:t>
        </w:r>
        <w:proofErr w:type="gramEnd"/>
        <w:r w:rsidR="009E11C8">
          <w:rPr>
            <w:b/>
          </w:rPr>
          <w:t> :</w:t>
        </w:r>
      </w:ins>
    </w:p>
    <w:p w:rsidR="009E11C8" w:rsidRDefault="009E11C8" w:rsidP="00136F8E">
      <w:pPr>
        <w:rPr>
          <w:ins w:id="442" w:author="Nonox" w:date="2020-09-11T12:49:00Z"/>
          <w:b/>
        </w:rPr>
      </w:pPr>
    </w:p>
    <w:p w:rsidR="009E11C8" w:rsidRPr="009E11C8" w:rsidRDefault="00FB53F8" w:rsidP="00136F8E">
      <w:pPr>
        <w:rPr>
          <w:ins w:id="443" w:author="Nonox" w:date="2020-09-11T12:46:00Z"/>
          <w:b/>
          <w:rPrChange w:id="444" w:author="Nonox" w:date="2020-09-11T12:49:00Z">
            <w:rPr>
              <w:ins w:id="445" w:author="Nonox" w:date="2020-09-11T12:46:00Z"/>
              <w:b/>
              <w:sz w:val="32"/>
              <w:szCs w:val="32"/>
              <w:u w:val="single"/>
            </w:rPr>
          </w:rPrChange>
        </w:rPr>
      </w:pPr>
      <w:ins w:id="446" w:author="Nonox" w:date="2020-09-24T15:20:00Z">
        <w:r>
          <w:rPr>
            <w:noProof/>
            <w:lang w:eastAsia="fr-FR"/>
          </w:rPr>
          <w:lastRenderedPageBreak/>
          <w:drawing>
            <wp:anchor distT="0" distB="0" distL="114300" distR="114300" simplePos="0" relativeHeight="251691008" behindDoc="0" locked="0" layoutInCell="1" allowOverlap="1">
              <wp:simplePos x="0" y="0"/>
              <wp:positionH relativeFrom="margin">
                <wp:posOffset>-534137</wp:posOffset>
              </wp:positionH>
              <wp:positionV relativeFrom="margin">
                <wp:posOffset>-629387</wp:posOffset>
              </wp:positionV>
              <wp:extent cx="7369175" cy="2874645"/>
              <wp:effectExtent l="0" t="0" r="3175" b="1905"/>
              <wp:wrapSquare wrapText="bothSides"/>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369175" cy="2874645"/>
                      </a:xfrm>
                      <a:prstGeom prst="rect">
                        <a:avLst/>
                      </a:prstGeom>
                    </pic:spPr>
                  </pic:pic>
                </a:graphicData>
              </a:graphic>
              <wp14:sizeRelH relativeFrom="margin">
                <wp14:pctWidth>0</wp14:pctWidth>
              </wp14:sizeRelH>
              <wp14:sizeRelV relativeFrom="margin">
                <wp14:pctHeight>0</wp14:pctHeight>
              </wp14:sizeRelV>
            </wp:anchor>
          </w:drawing>
        </w:r>
      </w:ins>
    </w:p>
    <w:p w:rsidR="00136F8E" w:rsidRDefault="00136F8E" w:rsidP="00453C98">
      <w:pPr>
        <w:rPr>
          <w:ins w:id="447" w:author="Nonox" w:date="2020-09-11T12:50:00Z"/>
        </w:rPr>
      </w:pPr>
    </w:p>
    <w:p w:rsidR="009E11C8" w:rsidRDefault="009E11C8" w:rsidP="00453C98">
      <w:pPr>
        <w:rPr>
          <w:ins w:id="448" w:author="Nonox" w:date="2020-09-11T12:50:00Z"/>
        </w:rPr>
      </w:pPr>
      <w:ins w:id="449" w:author="Nonox" w:date="2020-09-11T12:50:00Z">
        <w:r>
          <w:t>Une fois les images bien enregistrées et le fichier « </w:t>
        </w:r>
        <w:proofErr w:type="spellStart"/>
        <w:r>
          <w:rPr>
            <w:b/>
          </w:rPr>
          <w:t>trainer.yml</w:t>
        </w:r>
        <w:proofErr w:type="spellEnd"/>
        <w:r>
          <w:t xml:space="preserve"> » bien entraîné, il est possible de reconnaître un visage. </w:t>
        </w:r>
      </w:ins>
    </w:p>
    <w:p w:rsidR="009E11C8" w:rsidRDefault="009E11C8" w:rsidP="00453C98">
      <w:pPr>
        <w:rPr>
          <w:ins w:id="450" w:author="Nonox" w:date="2020-09-24T15:20:00Z"/>
        </w:rPr>
      </w:pPr>
    </w:p>
    <w:p w:rsidR="00FB53F8" w:rsidRDefault="00FB53F8" w:rsidP="00FB53F8">
      <w:pPr>
        <w:rPr>
          <w:ins w:id="451" w:author="Nonox" w:date="2020-09-24T15:20:00Z"/>
          <w:b/>
          <w:sz w:val="32"/>
          <w:szCs w:val="32"/>
          <w:u w:val="single"/>
        </w:rPr>
      </w:pPr>
      <w:proofErr w:type="spellStart"/>
      <w:ins w:id="452" w:author="Nonox" w:date="2020-09-24T15:20:00Z">
        <w:r>
          <w:rPr>
            <w:b/>
            <w:sz w:val="32"/>
            <w:szCs w:val="32"/>
            <w:u w:val="single"/>
          </w:rPr>
          <w:t>Delete_</w:t>
        </w:r>
        <w:proofErr w:type="gramStart"/>
        <w:r>
          <w:rPr>
            <w:b/>
            <w:sz w:val="32"/>
            <w:szCs w:val="32"/>
            <w:u w:val="single"/>
          </w:rPr>
          <w:t>user</w:t>
        </w:r>
        <w:proofErr w:type="spellEnd"/>
        <w:r>
          <w:rPr>
            <w:b/>
            <w:sz w:val="32"/>
            <w:szCs w:val="32"/>
            <w:u w:val="single"/>
          </w:rPr>
          <w:t>(</w:t>
        </w:r>
        <w:proofErr w:type="gramEnd"/>
        <w:r>
          <w:rPr>
            <w:b/>
            <w:sz w:val="32"/>
            <w:szCs w:val="32"/>
            <w:u w:val="single"/>
          </w:rPr>
          <w:t>)</w:t>
        </w:r>
      </w:ins>
    </w:p>
    <w:p w:rsidR="00CC7F68" w:rsidRDefault="00FB53F8" w:rsidP="00453C98">
      <w:pPr>
        <w:rPr>
          <w:ins w:id="453" w:author="Nonox" w:date="2020-09-24T15:22:00Z"/>
        </w:rPr>
      </w:pPr>
      <w:ins w:id="454" w:author="Nonox" w:date="2020-09-24T15:21:00Z">
        <w:r>
          <w:t xml:space="preserve">Cette méthode va lister les utilisateurs enregistrés </w:t>
        </w:r>
        <w:r w:rsidR="00CC7F68">
          <w:t>et va supprimer celui qu’on choisit. Ainsi, on enlève le nom du fichier « </w:t>
        </w:r>
        <w:r w:rsidR="00CC7F68">
          <w:rPr>
            <w:b/>
          </w:rPr>
          <w:t>label.txt</w:t>
        </w:r>
      </w:ins>
      <w:ins w:id="455" w:author="Nonox" w:date="2020-09-24T15:22:00Z">
        <w:r w:rsidR="00CC7F68">
          <w:t> » et on supprime le dossier de photos contenant ces photos (incluses dans le dossier « </w:t>
        </w:r>
        <w:proofErr w:type="spellStart"/>
        <w:r w:rsidR="00CC7F68">
          <w:rPr>
            <w:b/>
          </w:rPr>
          <w:t>dataset</w:t>
        </w:r>
        <w:proofErr w:type="spellEnd"/>
        <w:r w:rsidR="00CC7F68">
          <w:t> </w:t>
        </w:r>
        <w:proofErr w:type="gramStart"/>
        <w:r w:rsidR="00CC7F68">
          <w:t>» )</w:t>
        </w:r>
        <w:proofErr w:type="gramEnd"/>
        <w:r w:rsidR="00CC7F68">
          <w:t>.</w:t>
        </w:r>
      </w:ins>
    </w:p>
    <w:p w:rsidR="00CC7F68" w:rsidRDefault="00CC7F68" w:rsidP="00453C98">
      <w:pPr>
        <w:rPr>
          <w:ins w:id="456" w:author="Nonox" w:date="2020-09-24T15:23:00Z"/>
        </w:rPr>
      </w:pPr>
      <w:ins w:id="457" w:author="Nonox" w:date="2020-09-24T15:22:00Z">
        <w:r>
          <w:t xml:space="preserve">Enfin, on renomme tous les dossiers restant pour qu’ils bénéficient d’un nouvel </w:t>
        </w:r>
        <w:proofErr w:type="gramStart"/>
        <w:r>
          <w:t>ID  (</w:t>
        </w:r>
        <w:proofErr w:type="gramEnd"/>
        <w:r>
          <w:t>si on supprime le visage 2, alors le visage 3 devient le visage 2 en terme d</w:t>
        </w:r>
      </w:ins>
      <w:ins w:id="458" w:author="Nonox" w:date="2020-09-24T15:23:00Z">
        <w:r>
          <w:t>’ID).</w:t>
        </w:r>
      </w:ins>
    </w:p>
    <w:p w:rsidR="00231F5A" w:rsidRPr="00231F5A" w:rsidRDefault="00CC7F68" w:rsidP="00453C98">
      <w:pPr>
        <w:rPr>
          <w:ins w:id="459" w:author="Nonox" w:date="2020-09-24T15:20:00Z"/>
          <w:rPrChange w:id="460" w:author="Nonox" w:date="2020-09-24T15:23:00Z">
            <w:rPr>
              <w:ins w:id="461" w:author="Nonox" w:date="2020-09-24T15:20:00Z"/>
            </w:rPr>
          </w:rPrChange>
        </w:rPr>
      </w:pPr>
      <w:ins w:id="462" w:author="Nonox" w:date="2020-09-24T15:23:00Z">
        <w:r>
          <w:t>On ré-entraine ensuite le fichier « </w:t>
        </w:r>
        <w:proofErr w:type="spellStart"/>
        <w:r>
          <w:rPr>
            <w:b/>
          </w:rPr>
          <w:t>trainer.yml</w:t>
        </w:r>
        <w:proofErr w:type="spellEnd"/>
        <w:r>
          <w:t> » sur tous les visages</w:t>
        </w:r>
        <w:r w:rsidR="00231F5A">
          <w:t xml:space="preserve"> en appelant « </w:t>
        </w:r>
        <w:proofErr w:type="spellStart"/>
        <w:r w:rsidR="00231F5A">
          <w:rPr>
            <w:b/>
          </w:rPr>
          <w:t>face_training</w:t>
        </w:r>
        <w:proofErr w:type="spellEnd"/>
        <w:r w:rsidR="00231F5A">
          <w:t> »</w:t>
        </w:r>
      </w:ins>
    </w:p>
    <w:p w:rsidR="00FB53F8" w:rsidRDefault="00FB53F8" w:rsidP="00453C98">
      <w:pPr>
        <w:rPr>
          <w:ins w:id="463" w:author="Nonox" w:date="2020-09-11T12:50:00Z"/>
        </w:rPr>
      </w:pPr>
    </w:p>
    <w:p w:rsidR="009E11C8" w:rsidRDefault="009E11C8" w:rsidP="00453C98">
      <w:pPr>
        <w:rPr>
          <w:ins w:id="464" w:author="Nonox" w:date="2020-09-11T12:50:00Z"/>
        </w:rPr>
      </w:pPr>
    </w:p>
    <w:p w:rsidR="009E11C8" w:rsidRDefault="009E11C8" w:rsidP="009E11C8">
      <w:pPr>
        <w:rPr>
          <w:ins w:id="465" w:author="Nonox" w:date="2020-09-11T12:50:00Z"/>
          <w:b/>
          <w:sz w:val="40"/>
          <w:szCs w:val="40"/>
          <w:u w:val="single"/>
        </w:rPr>
      </w:pPr>
      <w:ins w:id="466" w:author="Nonox" w:date="2020-09-11T12:51:00Z">
        <w:r>
          <w:rPr>
            <w:b/>
            <w:sz w:val="40"/>
            <w:szCs w:val="40"/>
            <w:u w:val="single"/>
          </w:rPr>
          <w:t>recognition</w:t>
        </w:r>
      </w:ins>
      <w:ins w:id="467" w:author="Nonox" w:date="2020-09-11T12:50:00Z">
        <w:r>
          <w:rPr>
            <w:b/>
            <w:sz w:val="40"/>
            <w:szCs w:val="40"/>
            <w:u w:val="single"/>
          </w:rPr>
          <w:t>.py</w:t>
        </w:r>
      </w:ins>
    </w:p>
    <w:p w:rsidR="009E11C8" w:rsidRDefault="009E11C8" w:rsidP="009E11C8">
      <w:pPr>
        <w:rPr>
          <w:ins w:id="468" w:author="Nonox" w:date="2020-09-11T12:50:00Z"/>
          <w:b/>
          <w:sz w:val="40"/>
          <w:szCs w:val="40"/>
          <w:u w:val="single"/>
        </w:rPr>
      </w:pPr>
    </w:p>
    <w:p w:rsidR="009E11C8" w:rsidRDefault="009E11C8" w:rsidP="009E11C8">
      <w:pPr>
        <w:rPr>
          <w:ins w:id="469" w:author="Nonox" w:date="2020-09-11T12:54:00Z"/>
        </w:rPr>
      </w:pPr>
      <w:ins w:id="470" w:author="Nonox" w:date="2020-09-11T12:50:00Z">
        <w:r>
          <w:t xml:space="preserve">Ce fichier contient 2 fonctions </w:t>
        </w:r>
      </w:ins>
      <w:ins w:id="471" w:author="Nonox" w:date="2020-09-11T12:51:00Z">
        <w:r>
          <w:t>de reconnaissance différente. La première permettra uniquement de reconnaître un visage en y renseignant le taux de pourcentage de ressemblance à la personne mise en correspondance</w:t>
        </w:r>
      </w:ins>
      <w:ins w:id="472" w:author="Nonox" w:date="2020-09-11T12:52:00Z">
        <w:r>
          <w:t>. Elle utilisera le principe de détection</w:t>
        </w:r>
      </w:ins>
      <w:ins w:id="473" w:author="Nonox" w:date="2020-09-11T12:53:00Z">
        <w:r>
          <w:t xml:space="preserve"> de visage, de peau</w:t>
        </w:r>
      </w:ins>
      <w:ins w:id="474" w:author="Nonox" w:date="2020-09-11T12:52:00Z">
        <w:r>
          <w:t>, et les données entraînés vu précédemment</w:t>
        </w:r>
      </w:ins>
      <w:ins w:id="475" w:author="Nonox" w:date="2020-09-11T12:53:00Z">
        <w:r>
          <w:t xml:space="preserve">. </w:t>
        </w:r>
        <w:r w:rsidR="00E502FE">
          <w:t xml:space="preserve"> La deuxième fonctionne de la même manière sauf que lorsque le visage est reconnu, un algorithme de suivi est lancé. Ainsi, la reconnaissance n’est effectué qu’une fois, et le suivi de la personne est effectué par une méthode dite de « </w:t>
        </w:r>
        <w:proofErr w:type="spellStart"/>
        <w:proofErr w:type="gramStart"/>
        <w:r w:rsidR="00E502FE">
          <w:t>tracking</w:t>
        </w:r>
        <w:proofErr w:type="spellEnd"/>
        <w:r w:rsidR="00E502FE">
          <w:t>»</w:t>
        </w:r>
        <w:proofErr w:type="gramEnd"/>
        <w:r w:rsidR="00E502FE">
          <w:t xml:space="preserve">, ne nécessitant plus le fichier </w:t>
        </w:r>
      </w:ins>
      <w:ins w:id="476" w:author="Nonox" w:date="2020-09-11T12:54:00Z">
        <w:r w:rsidR="00E502FE">
          <w:t>« </w:t>
        </w:r>
        <w:proofErr w:type="spellStart"/>
        <w:r w:rsidR="00E502FE">
          <w:rPr>
            <w:b/>
          </w:rPr>
          <w:t>trainer.yml</w:t>
        </w:r>
        <w:proofErr w:type="spellEnd"/>
        <w:r w:rsidR="00E502FE">
          <w:t> » pour fonctionner.</w:t>
        </w:r>
      </w:ins>
    </w:p>
    <w:p w:rsidR="00257CC0" w:rsidRDefault="00257CC0" w:rsidP="009E11C8">
      <w:pPr>
        <w:rPr>
          <w:ins w:id="477" w:author="Nonox" w:date="2020-09-11T12:56:00Z"/>
        </w:rPr>
      </w:pPr>
    </w:p>
    <w:p w:rsidR="00257CC0" w:rsidRDefault="00257CC0" w:rsidP="009E11C8">
      <w:pPr>
        <w:rPr>
          <w:ins w:id="478" w:author="Nonox" w:date="2020-09-11T12:56:00Z"/>
        </w:rPr>
      </w:pPr>
    </w:p>
    <w:p w:rsidR="00257CC0" w:rsidRDefault="00257CC0" w:rsidP="009E11C8">
      <w:pPr>
        <w:rPr>
          <w:ins w:id="479" w:author="Nonox" w:date="2020-09-11T12:56:00Z"/>
        </w:rPr>
      </w:pPr>
    </w:p>
    <w:p w:rsidR="00257CC0" w:rsidRDefault="00257CC0" w:rsidP="009E11C8">
      <w:pPr>
        <w:rPr>
          <w:ins w:id="480" w:author="Nonox" w:date="2020-09-11T12:56:00Z"/>
        </w:rPr>
      </w:pPr>
    </w:p>
    <w:p w:rsidR="00257CC0" w:rsidRDefault="00257CC0" w:rsidP="009E11C8">
      <w:pPr>
        <w:rPr>
          <w:ins w:id="481" w:author="Nonox" w:date="2020-09-11T12:56:00Z"/>
        </w:rPr>
      </w:pPr>
    </w:p>
    <w:p w:rsidR="00257CC0" w:rsidRDefault="00257CC0" w:rsidP="009E11C8">
      <w:pPr>
        <w:rPr>
          <w:ins w:id="482" w:author="Nonox" w:date="2020-09-11T12:56:00Z"/>
        </w:rPr>
      </w:pPr>
    </w:p>
    <w:p w:rsidR="00257CC0" w:rsidRDefault="00257CC0" w:rsidP="009E11C8">
      <w:pPr>
        <w:rPr>
          <w:ins w:id="483" w:author="Nonox" w:date="2020-09-11T12:54:00Z"/>
        </w:rPr>
      </w:pPr>
    </w:p>
    <w:p w:rsidR="00257CC0" w:rsidRDefault="00257CC0" w:rsidP="009E11C8">
      <w:pPr>
        <w:rPr>
          <w:ins w:id="484" w:author="Nonox" w:date="2020-09-11T12:54:00Z"/>
        </w:rPr>
      </w:pPr>
    </w:p>
    <w:p w:rsidR="00257CC0" w:rsidRDefault="00257CC0" w:rsidP="00257CC0">
      <w:pPr>
        <w:rPr>
          <w:ins w:id="485" w:author="Nonox" w:date="2020-09-11T12:54:00Z"/>
          <w:b/>
          <w:sz w:val="32"/>
          <w:szCs w:val="32"/>
          <w:u w:val="single"/>
        </w:rPr>
      </w:pPr>
      <w:proofErr w:type="spellStart"/>
      <w:ins w:id="486" w:author="Nonox" w:date="2020-09-11T12:54:00Z">
        <w:r>
          <w:rPr>
            <w:b/>
            <w:sz w:val="32"/>
            <w:szCs w:val="32"/>
            <w:u w:val="single"/>
          </w:rPr>
          <w:t>Face_recognition_no_</w:t>
        </w:r>
        <w:proofErr w:type="gramStart"/>
        <w:r>
          <w:rPr>
            <w:b/>
            <w:sz w:val="32"/>
            <w:szCs w:val="32"/>
            <w:u w:val="single"/>
          </w:rPr>
          <w:t>tracking</w:t>
        </w:r>
        <w:proofErr w:type="spellEnd"/>
        <w:r>
          <w:rPr>
            <w:b/>
            <w:sz w:val="32"/>
            <w:szCs w:val="32"/>
            <w:u w:val="single"/>
          </w:rPr>
          <w:t>(</w:t>
        </w:r>
        <w:proofErr w:type="gramEnd"/>
        <w:r>
          <w:rPr>
            <w:b/>
            <w:sz w:val="32"/>
            <w:szCs w:val="32"/>
            <w:u w:val="single"/>
          </w:rPr>
          <w:t>) :</w:t>
        </w:r>
      </w:ins>
    </w:p>
    <w:p w:rsidR="00257CC0" w:rsidRDefault="00257CC0" w:rsidP="00257CC0">
      <w:pPr>
        <w:rPr>
          <w:ins w:id="487" w:author="Nonox" w:date="2020-09-11T12:54:00Z"/>
          <w:b/>
          <w:sz w:val="32"/>
          <w:szCs w:val="32"/>
          <w:u w:val="single"/>
        </w:rPr>
      </w:pPr>
    </w:p>
    <w:p w:rsidR="00257CC0" w:rsidRDefault="00257CC0" w:rsidP="00257CC0">
      <w:pPr>
        <w:rPr>
          <w:ins w:id="488" w:author="Nonox" w:date="2020-09-11T12:55:00Z"/>
        </w:rPr>
      </w:pPr>
      <w:ins w:id="489" w:author="Nonox" w:date="2020-09-11T12:54:00Z">
        <w:r>
          <w:t>A</w:t>
        </w:r>
      </w:ins>
      <w:ins w:id="490" w:author="Nonox" w:date="2020-09-11T12:55:00Z">
        <w:r>
          <w:t>fin de reconnaître un visage, il est important d’effectuer ces étapes dans l’ordre :</w:t>
        </w:r>
      </w:ins>
    </w:p>
    <w:p w:rsidR="00257CC0" w:rsidRDefault="00257CC0">
      <w:pPr>
        <w:pStyle w:val="Paragraphedeliste"/>
        <w:rPr>
          <w:ins w:id="491" w:author="Nonox" w:date="2020-09-11T12:55:00Z"/>
        </w:rPr>
        <w:pPrChange w:id="492" w:author="Nonox" w:date="2020-09-11T12:55:00Z">
          <w:pPr/>
        </w:pPrChange>
      </w:pPr>
      <w:ins w:id="493" w:author="Nonox" w:date="2020-09-11T12:55:00Z">
        <w:r>
          <w:t>-Détecter les visages d’un flux vidéo</w:t>
        </w:r>
      </w:ins>
    </w:p>
    <w:p w:rsidR="00257CC0" w:rsidRDefault="00257CC0">
      <w:pPr>
        <w:pStyle w:val="Paragraphedeliste"/>
        <w:rPr>
          <w:ins w:id="494" w:author="Nonox" w:date="2020-09-11T12:56:00Z"/>
        </w:rPr>
        <w:pPrChange w:id="495" w:author="Nonox" w:date="2020-09-11T12:55:00Z">
          <w:pPr/>
        </w:pPrChange>
      </w:pPr>
      <w:ins w:id="496" w:author="Nonox" w:date="2020-09-11T12:55:00Z">
        <w:r>
          <w:t>-</w:t>
        </w:r>
      </w:ins>
      <w:ins w:id="497" w:author="Nonox" w:date="2020-09-11T12:56:00Z">
        <w:r>
          <w:t>Détecter sur ces visages la peau</w:t>
        </w:r>
      </w:ins>
    </w:p>
    <w:p w:rsidR="00257CC0" w:rsidRDefault="00257CC0">
      <w:pPr>
        <w:pStyle w:val="Paragraphedeliste"/>
        <w:rPr>
          <w:ins w:id="498" w:author="Nonox" w:date="2020-09-11T12:56:00Z"/>
        </w:rPr>
        <w:pPrChange w:id="499" w:author="Nonox" w:date="2020-09-11T12:55:00Z">
          <w:pPr/>
        </w:pPrChange>
      </w:pPr>
      <w:ins w:id="500" w:author="Nonox" w:date="2020-09-11T12:56:00Z">
        <w:r>
          <w:t>-Déterminer avec nos données si ce visage peut être associé à quelqu’un de connu</w:t>
        </w:r>
      </w:ins>
    </w:p>
    <w:p w:rsidR="00257CC0" w:rsidRDefault="00257CC0">
      <w:pPr>
        <w:pStyle w:val="Paragraphedeliste"/>
        <w:rPr>
          <w:ins w:id="501" w:author="Nonox" w:date="2020-09-11T12:57:00Z"/>
        </w:rPr>
        <w:pPrChange w:id="502" w:author="Nonox" w:date="2020-09-11T12:55:00Z">
          <w:pPr/>
        </w:pPrChange>
      </w:pPr>
      <w:ins w:id="503" w:author="Nonox" w:date="2020-09-11T12:56:00Z">
        <w:r>
          <w:t>-afficher son nom ou non sur le flux vidéo, avec le pourcentage de ressemblance</w:t>
        </w:r>
      </w:ins>
    </w:p>
    <w:p w:rsidR="00684325" w:rsidRDefault="00684325">
      <w:pPr>
        <w:pStyle w:val="Paragraphedeliste"/>
        <w:rPr>
          <w:ins w:id="504" w:author="Nonox" w:date="2020-09-11T12:57:00Z"/>
        </w:rPr>
        <w:pPrChange w:id="505" w:author="Nonox" w:date="2020-09-11T12:55:00Z">
          <w:pPr/>
        </w:pPrChange>
      </w:pPr>
    </w:p>
    <w:p w:rsidR="00684325" w:rsidRDefault="00684325"/>
    <w:p w:rsidR="00684325" w:rsidRDefault="00684325">
      <w:pPr>
        <w:rPr>
          <w:ins w:id="506" w:author="Nonox" w:date="2020-09-11T12:58:00Z"/>
        </w:rPr>
      </w:pPr>
      <w:ins w:id="507" w:author="Nonox" w:date="2020-09-11T12:57:00Z">
        <w:r>
          <w:t xml:space="preserve">Pour la première étape, il faudra utiliser une cascade. Nous aurons aussi par la suite besoin de lire les données contenues dans </w:t>
        </w:r>
      </w:ins>
      <w:ins w:id="508" w:author="Nonox" w:date="2020-09-11T12:58:00Z">
        <w:r>
          <w:t>« </w:t>
        </w:r>
        <w:proofErr w:type="spellStart"/>
        <w:r>
          <w:rPr>
            <w:b/>
          </w:rPr>
          <w:t>trainer.yml</w:t>
        </w:r>
        <w:proofErr w:type="spellEnd"/>
        <w:r>
          <w:t> », c’est pourquoi nous allons l’ouvrir en lecture (</w:t>
        </w:r>
        <w:proofErr w:type="spellStart"/>
        <w:r>
          <w:t>read</w:t>
        </w:r>
        <w:proofErr w:type="spellEnd"/>
        <w:r>
          <w:t>) seulement :</w:t>
        </w:r>
      </w:ins>
    </w:p>
    <w:p w:rsidR="00684325" w:rsidRDefault="00684325">
      <w:pPr>
        <w:rPr>
          <w:ins w:id="509" w:author="Nonox" w:date="2020-09-11T12:58:00Z"/>
        </w:rPr>
      </w:pPr>
    </w:p>
    <w:p w:rsidR="00684325" w:rsidRPr="00684325" w:rsidRDefault="00684325">
      <w:pPr>
        <w:rPr>
          <w:ins w:id="510" w:author="Nonox" w:date="2020-09-11T12:55:00Z"/>
        </w:rPr>
      </w:pPr>
      <w:ins w:id="511" w:author="Nonox" w:date="2020-09-11T12:58:00Z">
        <w:r>
          <w:rPr>
            <w:noProof/>
            <w:lang w:eastAsia="fr-FR"/>
          </w:rPr>
          <w:drawing>
            <wp:inline distT="0" distB="0" distL="0" distR="0" wp14:anchorId="0CE8DA50" wp14:editId="2C1EE482">
              <wp:extent cx="5324475" cy="1476375"/>
              <wp:effectExtent l="0" t="0" r="9525"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24475" cy="1476375"/>
                      </a:xfrm>
                      <a:prstGeom prst="rect">
                        <a:avLst/>
                      </a:prstGeom>
                    </pic:spPr>
                  </pic:pic>
                </a:graphicData>
              </a:graphic>
            </wp:inline>
          </w:drawing>
        </w:r>
      </w:ins>
    </w:p>
    <w:p w:rsidR="00257CC0" w:rsidRPr="00E502FE" w:rsidRDefault="00257CC0">
      <w:pPr>
        <w:pStyle w:val="Paragraphedeliste"/>
        <w:rPr>
          <w:ins w:id="512" w:author="Nonox" w:date="2020-09-11T12:50:00Z"/>
        </w:rPr>
        <w:pPrChange w:id="513" w:author="Nonox" w:date="2020-09-11T12:55:00Z">
          <w:pPr/>
        </w:pPrChange>
      </w:pPr>
    </w:p>
    <w:p w:rsidR="009E11C8" w:rsidRDefault="00684325" w:rsidP="00453C98">
      <w:pPr>
        <w:rPr>
          <w:ins w:id="514" w:author="Nonox" w:date="2020-09-11T12:59:00Z"/>
        </w:rPr>
      </w:pPr>
      <w:ins w:id="515" w:author="Nonox" w:date="2020-09-11T12:58:00Z">
        <w:r>
          <w:t>Note : la dernière ligne correspond à la création de la police d</w:t>
        </w:r>
      </w:ins>
      <w:ins w:id="516" w:author="Nonox" w:date="2020-09-11T12:59:00Z">
        <w:r>
          <w:t>’écriture, qui sera utilisé</w:t>
        </w:r>
        <w:r w:rsidR="00304D93">
          <w:t xml:space="preserve"> pour afficher le texte sur le flux vidéo. Elle est bien évidemment changeable.</w:t>
        </w:r>
      </w:ins>
    </w:p>
    <w:p w:rsidR="00304D93" w:rsidRDefault="00304D93" w:rsidP="00453C98">
      <w:pPr>
        <w:rPr>
          <w:ins w:id="517" w:author="Nonox" w:date="2020-09-11T13:00:00Z"/>
        </w:rPr>
      </w:pPr>
      <w:ins w:id="518" w:author="Nonox" w:date="2020-09-11T12:59:00Z">
        <w:r>
          <w:t>On crée une variable ID qu’on initialise à 0. Selon la personne reconnu</w:t>
        </w:r>
      </w:ins>
      <w:ins w:id="519" w:author="Nonox" w:date="2020-09-11T13:00:00Z">
        <w:r>
          <w:t>e</w:t>
        </w:r>
      </w:ins>
      <w:ins w:id="520" w:author="Nonox" w:date="2020-09-11T12:59:00Z">
        <w:r>
          <w:t>, cette valeur changera</w:t>
        </w:r>
      </w:ins>
      <w:ins w:id="521" w:author="Nonox" w:date="2020-09-11T13:00:00Z">
        <w:r>
          <w:t xml:space="preserve">. </w:t>
        </w:r>
      </w:ins>
    </w:p>
    <w:p w:rsidR="00304D93" w:rsidRDefault="00304D93" w:rsidP="00453C98">
      <w:pPr>
        <w:rPr>
          <w:ins w:id="522" w:author="Nonox" w:date="2020-09-11T13:00:00Z"/>
        </w:rPr>
      </w:pPr>
      <w:ins w:id="523" w:author="Nonox" w:date="2020-09-11T13:00:00Z">
        <w:r>
          <w:t>On initialise aussi le flux vidéo :</w:t>
        </w:r>
      </w:ins>
    </w:p>
    <w:p w:rsidR="00304D93" w:rsidRDefault="00304D93" w:rsidP="00453C98">
      <w:pPr>
        <w:rPr>
          <w:ins w:id="524" w:author="Nonox" w:date="2020-09-11T13:00:00Z"/>
        </w:rPr>
      </w:pPr>
    </w:p>
    <w:p w:rsidR="00304D93" w:rsidRDefault="00304D93" w:rsidP="00453C98">
      <w:pPr>
        <w:rPr>
          <w:ins w:id="525" w:author="Nonox" w:date="2020-09-11T13:00:00Z"/>
        </w:rPr>
      </w:pPr>
      <w:ins w:id="526" w:author="Nonox" w:date="2020-09-11T13:00:00Z">
        <w:r>
          <w:rPr>
            <w:noProof/>
            <w:lang w:eastAsia="fr-FR"/>
          </w:rPr>
          <w:lastRenderedPageBreak/>
          <w:drawing>
            <wp:inline distT="0" distB="0" distL="0" distR="0" wp14:anchorId="75BFBF47" wp14:editId="7577C540">
              <wp:extent cx="3219450" cy="120015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9450" cy="1200150"/>
                      </a:xfrm>
                      <a:prstGeom prst="rect">
                        <a:avLst/>
                      </a:prstGeom>
                    </pic:spPr>
                  </pic:pic>
                </a:graphicData>
              </a:graphic>
            </wp:inline>
          </w:drawing>
        </w:r>
      </w:ins>
    </w:p>
    <w:p w:rsidR="00304D93" w:rsidRDefault="00304D93" w:rsidP="00453C98">
      <w:pPr>
        <w:rPr>
          <w:ins w:id="527" w:author="Nonox" w:date="2020-09-11T13:00:00Z"/>
        </w:rPr>
      </w:pPr>
    </w:p>
    <w:p w:rsidR="00304D93" w:rsidRDefault="00304D93" w:rsidP="00453C98">
      <w:pPr>
        <w:rPr>
          <w:ins w:id="528" w:author="Nonox" w:date="2020-09-11T13:01:00Z"/>
        </w:rPr>
      </w:pPr>
      <w:ins w:id="529" w:author="Nonox" w:date="2020-09-11T13:01:00Z">
        <w:r>
          <w:t>On crée une boucle dans laquelle on effectue sur ce flux vidéo une détection de visage :</w:t>
        </w:r>
      </w:ins>
    </w:p>
    <w:p w:rsidR="00304D93" w:rsidRDefault="00304D93" w:rsidP="00453C98">
      <w:pPr>
        <w:rPr>
          <w:ins w:id="530" w:author="Nonox" w:date="2020-09-11T13:01:00Z"/>
        </w:rPr>
      </w:pPr>
    </w:p>
    <w:p w:rsidR="00304D93" w:rsidRDefault="00304D93" w:rsidP="00453C98">
      <w:pPr>
        <w:rPr>
          <w:ins w:id="531" w:author="Nonox" w:date="2020-09-11T13:01:00Z"/>
        </w:rPr>
      </w:pPr>
    </w:p>
    <w:p w:rsidR="00304D93" w:rsidRDefault="00304D93" w:rsidP="00453C98">
      <w:pPr>
        <w:rPr>
          <w:ins w:id="532" w:author="Nonox" w:date="2020-09-11T13:02:00Z"/>
        </w:rPr>
      </w:pPr>
      <w:ins w:id="533" w:author="Nonox" w:date="2020-09-11T13:01:00Z">
        <w:r>
          <w:rPr>
            <w:noProof/>
            <w:lang w:eastAsia="fr-FR"/>
          </w:rPr>
          <w:drawing>
            <wp:inline distT="0" distB="0" distL="0" distR="0" wp14:anchorId="3E75A7F9" wp14:editId="27A2A067">
              <wp:extent cx="4286250" cy="2657475"/>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250" cy="2657475"/>
                      </a:xfrm>
                      <a:prstGeom prst="rect">
                        <a:avLst/>
                      </a:prstGeom>
                    </pic:spPr>
                  </pic:pic>
                </a:graphicData>
              </a:graphic>
            </wp:inline>
          </w:drawing>
        </w:r>
      </w:ins>
    </w:p>
    <w:p w:rsidR="00304D93" w:rsidRDefault="00304D93" w:rsidP="00453C98">
      <w:pPr>
        <w:rPr>
          <w:ins w:id="534" w:author="Nonox" w:date="2020-09-11T13:02:00Z"/>
        </w:rPr>
      </w:pPr>
    </w:p>
    <w:p w:rsidR="00304D93" w:rsidRDefault="00304D93" w:rsidP="00453C98">
      <w:pPr>
        <w:rPr>
          <w:ins w:id="535" w:author="Nonox" w:date="2020-09-11T13:03:00Z"/>
        </w:rPr>
      </w:pPr>
      <w:ins w:id="536" w:author="Nonox" w:date="2020-09-11T13:02:00Z">
        <w:r>
          <w:t>Pour chacun des visages détectés, on effectue une détection de peau. La fonction « </w:t>
        </w:r>
        <w:proofErr w:type="spellStart"/>
        <w:r>
          <w:rPr>
            <w:b/>
          </w:rPr>
          <w:t>skin_detection_image</w:t>
        </w:r>
        <w:proofErr w:type="spellEnd"/>
        <w:r>
          <w:rPr>
            <w:b/>
          </w:rPr>
          <w:t>(image</w:t>
        </w:r>
        <w:proofErr w:type="gramStart"/>
        <w:r>
          <w:rPr>
            <w:b/>
          </w:rPr>
          <w:t>)</w:t>
        </w:r>
        <w:r>
          <w:t>»</w:t>
        </w:r>
        <w:proofErr w:type="gramEnd"/>
        <w:r>
          <w:t xml:space="preserve"> renvoie vrai ou faux, selon une certaine valeur de pixel considéré comme étant de la peau</w:t>
        </w:r>
      </w:ins>
      <w:ins w:id="537" w:author="Nonox" w:date="2020-09-11T13:03:00Z">
        <w:r>
          <w:t>. Lorsque la fonction nous renvoie faux, alors on arrête cette itération de boucle, et on passe au prochain visage :</w:t>
        </w:r>
      </w:ins>
    </w:p>
    <w:p w:rsidR="00304D93" w:rsidRDefault="00304D93" w:rsidP="00453C98">
      <w:pPr>
        <w:rPr>
          <w:ins w:id="538" w:author="Nonox" w:date="2020-09-11T13:03:00Z"/>
        </w:rPr>
      </w:pPr>
    </w:p>
    <w:p w:rsidR="00304D93" w:rsidRDefault="00304D93" w:rsidP="00453C98">
      <w:pPr>
        <w:rPr>
          <w:ins w:id="539" w:author="Nonox" w:date="2020-09-11T13:03:00Z"/>
        </w:rPr>
      </w:pPr>
      <w:ins w:id="540" w:author="Nonox" w:date="2020-09-11T13:03:00Z">
        <w:r>
          <w:rPr>
            <w:noProof/>
            <w:lang w:eastAsia="fr-FR"/>
          </w:rPr>
          <w:drawing>
            <wp:inline distT="0" distB="0" distL="0" distR="0" wp14:anchorId="1C31D029" wp14:editId="56E95399">
              <wp:extent cx="4171950" cy="12192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1950" cy="1219200"/>
                      </a:xfrm>
                      <a:prstGeom prst="rect">
                        <a:avLst/>
                      </a:prstGeom>
                    </pic:spPr>
                  </pic:pic>
                </a:graphicData>
              </a:graphic>
            </wp:inline>
          </w:drawing>
        </w:r>
      </w:ins>
    </w:p>
    <w:p w:rsidR="00304D93" w:rsidRDefault="00304D93" w:rsidP="00453C98">
      <w:pPr>
        <w:rPr>
          <w:ins w:id="541" w:author="Nonox" w:date="2020-09-11T13:03:00Z"/>
        </w:rPr>
      </w:pPr>
    </w:p>
    <w:p w:rsidR="00304D93" w:rsidRDefault="00304D93" w:rsidP="00453C98">
      <w:pPr>
        <w:rPr>
          <w:ins w:id="542" w:author="Nonox" w:date="2020-09-11T13:04:00Z"/>
        </w:rPr>
      </w:pPr>
      <w:ins w:id="543" w:author="Nonox" w:date="2020-09-11T13:03:00Z">
        <w:r>
          <w:t>Si le visage est détecté comme étant bien un visage par la détection de peau, alors on continue dans la boucle</w:t>
        </w:r>
      </w:ins>
      <w:ins w:id="544" w:author="Nonox" w:date="2020-09-11T13:04:00Z">
        <w:r>
          <w:t>.</w:t>
        </w:r>
      </w:ins>
    </w:p>
    <w:p w:rsidR="00304D93" w:rsidRDefault="00304D93" w:rsidP="00453C98">
      <w:pPr>
        <w:rPr>
          <w:ins w:id="545" w:author="Nonox" w:date="2020-09-11T13:07:00Z"/>
        </w:rPr>
      </w:pPr>
      <w:ins w:id="546" w:author="Nonox" w:date="2020-09-11T13:04:00Z">
        <w:r>
          <w:lastRenderedPageBreak/>
          <w:t>On effectue une prédiction via « </w:t>
        </w:r>
        <w:proofErr w:type="spellStart"/>
        <w:proofErr w:type="gramStart"/>
        <w:r>
          <w:rPr>
            <w:b/>
          </w:rPr>
          <w:t>predict</w:t>
        </w:r>
        <w:proofErr w:type="spellEnd"/>
        <w:r>
          <w:rPr>
            <w:b/>
          </w:rPr>
          <w:t>(</w:t>
        </w:r>
        <w:proofErr w:type="gramEnd"/>
        <w:r>
          <w:rPr>
            <w:b/>
          </w:rPr>
          <w:t>)</w:t>
        </w:r>
        <w:r>
          <w:t>» , qui prend en entrée une image, et recherche l</w:t>
        </w:r>
      </w:ins>
      <w:ins w:id="547" w:author="Nonox" w:date="2020-09-11T13:05:00Z">
        <w:r>
          <w:t>’ID de l’objet avec le plus de ressemblance enregistrés via nos vecteurs du fichier « </w:t>
        </w:r>
        <w:proofErr w:type="spellStart"/>
        <w:r>
          <w:rPr>
            <w:b/>
          </w:rPr>
          <w:t>trainer.yml</w:t>
        </w:r>
        <w:proofErr w:type="spellEnd"/>
        <w:r>
          <w:t>»</w:t>
        </w:r>
        <w:r>
          <w:rPr>
            <w:b/>
          </w:rPr>
          <w:t xml:space="preserve">. </w:t>
        </w:r>
        <w:r>
          <w:t>Il fait donc une mise en correspondance, et renvoie deux valeurs, l’ID, et la « confidence », qui est une valeur permettant de déterminer le taux de ressemblance (plus cette valeur est petite, plus l</w:t>
        </w:r>
      </w:ins>
      <w:ins w:id="548" w:author="Nonox" w:date="2020-09-11T13:06:00Z">
        <w:r>
          <w:t>’objet ressemble à l’objet enregistré en base de donnée. On considère que si confidence = 0, alors l’objet du flux vidéo ressemble parfaitement à l</w:t>
        </w:r>
      </w:ins>
      <w:ins w:id="549" w:author="Nonox" w:date="2020-09-11T13:07:00Z">
        <w:r>
          <w:t>’objet enregistré, ce qui en pratique impossible)</w:t>
        </w:r>
      </w:ins>
    </w:p>
    <w:p w:rsidR="00304D93" w:rsidRDefault="00304D93" w:rsidP="00453C98">
      <w:pPr>
        <w:rPr>
          <w:ins w:id="550" w:author="Nonox" w:date="2020-09-11T13:07:00Z"/>
        </w:rPr>
      </w:pPr>
      <w:ins w:id="551" w:author="Nonox" w:date="2020-09-11T13:07:00Z">
        <w:r>
          <w:rPr>
            <w:noProof/>
            <w:lang w:eastAsia="fr-FR"/>
          </w:rPr>
          <w:drawing>
            <wp:inline distT="0" distB="0" distL="0" distR="0" wp14:anchorId="3A3F7219" wp14:editId="04B12CB7">
              <wp:extent cx="4800600" cy="3429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600" cy="342900"/>
                      </a:xfrm>
                      <a:prstGeom prst="rect">
                        <a:avLst/>
                      </a:prstGeom>
                    </pic:spPr>
                  </pic:pic>
                </a:graphicData>
              </a:graphic>
            </wp:inline>
          </w:drawing>
        </w:r>
      </w:ins>
    </w:p>
    <w:p w:rsidR="000C3FC4" w:rsidRDefault="000C3FC4" w:rsidP="00453C98">
      <w:pPr>
        <w:rPr>
          <w:ins w:id="552" w:author="Nonox" w:date="2020-09-11T13:09:00Z"/>
        </w:rPr>
      </w:pPr>
      <w:ins w:id="553" w:author="Nonox" w:date="2020-09-11T13:07:00Z">
        <w:r>
          <w:t xml:space="preserve">Si la valeur de </w:t>
        </w:r>
        <w:proofErr w:type="gramStart"/>
        <w:r w:rsidRPr="000C3FC4">
          <w:rPr>
            <w:b/>
            <w:rPrChange w:id="554" w:author="Nonox" w:date="2020-09-11T13:07:00Z">
              <w:rPr/>
            </w:rPrChange>
          </w:rPr>
          <w:t>confidence</w:t>
        </w:r>
        <w:r>
          <w:rPr>
            <w:b/>
          </w:rPr>
          <w:t xml:space="preserve"> </w:t>
        </w:r>
        <w:r>
          <w:t xml:space="preserve"> renvoyée</w:t>
        </w:r>
        <w:proofErr w:type="gramEnd"/>
        <w:r>
          <w:t xml:space="preserve"> par « </w:t>
        </w:r>
        <w:proofErr w:type="spellStart"/>
        <w:r>
          <w:rPr>
            <w:b/>
          </w:rPr>
          <w:t>predict</w:t>
        </w:r>
      </w:ins>
      <w:proofErr w:type="spellEnd"/>
      <w:ins w:id="555" w:author="Nonox" w:date="2020-09-11T13:08:00Z">
        <w:r>
          <w:rPr>
            <w:b/>
          </w:rPr>
          <w:t>()</w:t>
        </w:r>
        <w:r>
          <w:t> » est assez petite (le taux est arbitraire, ici on estime cette valeur à 100), alors on recherche le nom associé à l’ID dans le fichier « </w:t>
        </w:r>
        <w:r>
          <w:rPr>
            <w:b/>
          </w:rPr>
          <w:t>label.txt</w:t>
        </w:r>
        <w:r>
          <w:t> » par rapport au numéro de la ligne.</w:t>
        </w:r>
      </w:ins>
    </w:p>
    <w:p w:rsidR="000C3FC4" w:rsidRDefault="000C3FC4" w:rsidP="00453C98">
      <w:pPr>
        <w:rPr>
          <w:ins w:id="556" w:author="Nonox" w:date="2020-09-11T13:09:00Z"/>
        </w:rPr>
      </w:pPr>
      <w:ins w:id="557" w:author="Nonox" w:date="2020-09-11T13:09:00Z">
        <w:r>
          <w:rPr>
            <w:noProof/>
            <w:lang w:eastAsia="fr-FR"/>
          </w:rPr>
          <w:drawing>
            <wp:anchor distT="0" distB="0" distL="114300" distR="114300" simplePos="0" relativeHeight="251676672" behindDoc="0" locked="0" layoutInCell="1" allowOverlap="1" wp14:anchorId="7C166F1F" wp14:editId="03B1FF70">
              <wp:simplePos x="0" y="0"/>
              <wp:positionH relativeFrom="page">
                <wp:posOffset>266700</wp:posOffset>
              </wp:positionH>
              <wp:positionV relativeFrom="margin">
                <wp:posOffset>-728345</wp:posOffset>
              </wp:positionV>
              <wp:extent cx="7325360" cy="1779270"/>
              <wp:effectExtent l="0" t="0" r="889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325360" cy="1779270"/>
                      </a:xfrm>
                      <a:prstGeom prst="rect">
                        <a:avLst/>
                      </a:prstGeom>
                    </pic:spPr>
                  </pic:pic>
                </a:graphicData>
              </a:graphic>
              <wp14:sizeRelH relativeFrom="margin">
                <wp14:pctWidth>0</wp14:pctWidth>
              </wp14:sizeRelH>
              <wp14:sizeRelV relativeFrom="margin">
                <wp14:pctHeight>0</wp14:pctHeight>
              </wp14:sizeRelV>
            </wp:anchor>
          </w:drawing>
        </w:r>
      </w:ins>
    </w:p>
    <w:p w:rsidR="000C3FC4" w:rsidRDefault="0066609D" w:rsidP="00453C98">
      <w:pPr>
        <w:rPr>
          <w:ins w:id="558" w:author="Nonox" w:date="2020-09-11T13:12:00Z"/>
        </w:rPr>
      </w:pPr>
      <w:ins w:id="559" w:author="Nonox" w:date="2020-09-11T13:10:00Z">
        <w:r>
          <w:t>On calcule le taux de ressemblance, si ce taux est trop faible (a</w:t>
        </w:r>
      </w:ins>
      <w:ins w:id="560" w:author="Nonox" w:date="2020-09-11T13:11:00Z">
        <w:r>
          <w:t>r</w:t>
        </w:r>
      </w:ins>
      <w:ins w:id="561" w:author="Nonox" w:date="2020-09-11T13:10:00Z">
        <w:r>
          <w:t xml:space="preserve">bitrairement, confidence &lt; 45), alors </w:t>
        </w:r>
      </w:ins>
      <w:ins w:id="562" w:author="Nonox" w:date="2020-09-11T13:11:00Z">
        <w:r>
          <w:t>on considère que le visage reconnu n’est pas le bon. On affiche donc comme nom « </w:t>
        </w:r>
        <w:proofErr w:type="spellStart"/>
        <w:r>
          <w:t>unknown</w:t>
        </w:r>
        <w:proofErr w:type="spellEnd"/>
        <w:r>
          <w:t xml:space="preserve"> » </w:t>
        </w:r>
      </w:ins>
    </w:p>
    <w:p w:rsidR="0066609D" w:rsidRDefault="0066609D" w:rsidP="00453C98">
      <w:pPr>
        <w:rPr>
          <w:ins w:id="563" w:author="Nonox" w:date="2020-09-11T13:12:00Z"/>
        </w:rPr>
      </w:pPr>
      <w:ins w:id="564" w:author="Nonox" w:date="2020-09-11T13:12:00Z">
        <w:r>
          <w:rPr>
            <w:noProof/>
            <w:lang w:eastAsia="fr-FR"/>
          </w:rPr>
          <w:drawing>
            <wp:anchor distT="0" distB="0" distL="114300" distR="114300" simplePos="0" relativeHeight="251677696" behindDoc="0" locked="0" layoutInCell="1" allowOverlap="1" wp14:anchorId="20A06F3F" wp14:editId="45D88DB1">
              <wp:simplePos x="0" y="0"/>
              <wp:positionH relativeFrom="page">
                <wp:align>left</wp:align>
              </wp:positionH>
              <wp:positionV relativeFrom="margin">
                <wp:posOffset>2062480</wp:posOffset>
              </wp:positionV>
              <wp:extent cx="7105650" cy="3561715"/>
              <wp:effectExtent l="0" t="0" r="0"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514" t="1604" r="33033" b="-1604"/>
                      <a:stretch/>
                    </pic:blipFill>
                    <pic:spPr bwMode="auto">
                      <a:xfrm>
                        <a:off x="0" y="0"/>
                        <a:ext cx="7105650" cy="3561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ins>
    </w:p>
    <w:p w:rsidR="0066609D" w:rsidRDefault="0066609D" w:rsidP="00453C98">
      <w:pPr>
        <w:rPr>
          <w:ins w:id="565" w:author="Nonox" w:date="2020-09-11T13:12:00Z"/>
        </w:rPr>
      </w:pPr>
    </w:p>
    <w:p w:rsidR="0066609D" w:rsidRDefault="0066609D" w:rsidP="00453C98">
      <w:pPr>
        <w:rPr>
          <w:ins w:id="566" w:author="Nonox" w:date="2020-09-11T13:13:00Z"/>
        </w:rPr>
      </w:pPr>
      <w:ins w:id="567" w:author="Nonox" w:date="2020-09-11T13:12:00Z">
        <w:r>
          <w:t>En résumé, il y a donc 2 possibilités pour qu</w:t>
        </w:r>
      </w:ins>
      <w:ins w:id="568" w:author="Nonox" w:date="2020-09-11T13:13:00Z">
        <w:r>
          <w:t>’on ne reconnaisse pas un visage :</w:t>
        </w:r>
      </w:ins>
    </w:p>
    <w:p w:rsidR="0066609D" w:rsidRDefault="0066609D" w:rsidP="00453C98">
      <w:pPr>
        <w:rPr>
          <w:ins w:id="569" w:author="Nonox" w:date="2020-09-11T13:13:00Z"/>
        </w:rPr>
      </w:pPr>
    </w:p>
    <w:p w:rsidR="0066609D" w:rsidRDefault="0066609D" w:rsidP="00453C98">
      <w:pPr>
        <w:rPr>
          <w:ins w:id="570" w:author="Nonox" w:date="2020-09-11T13:13:00Z"/>
        </w:rPr>
      </w:pPr>
      <w:ins w:id="571" w:author="Nonox" w:date="2020-09-11T13:13:00Z">
        <w:r>
          <w:lastRenderedPageBreak/>
          <w:t>-Le visage a été mis en correspondance avec une personne enregistré</w:t>
        </w:r>
      </w:ins>
      <w:ins w:id="572" w:author="Nonox" w:date="2020-09-11T13:14:00Z">
        <w:r>
          <w:t>e</w:t>
        </w:r>
      </w:ins>
      <w:ins w:id="573" w:author="Nonox" w:date="2020-09-11T13:13:00Z">
        <w:r>
          <w:t>, mais le taux de ressemblance est trop faible, on évite donc de propager une erreur et on préfère afficher « </w:t>
        </w:r>
        <w:proofErr w:type="spellStart"/>
        <w:r>
          <w:t>unknown</w:t>
        </w:r>
        <w:proofErr w:type="spellEnd"/>
        <w:r>
          <w:t> ».</w:t>
        </w:r>
      </w:ins>
    </w:p>
    <w:p w:rsidR="0066609D" w:rsidRDefault="0066609D" w:rsidP="00453C98">
      <w:pPr>
        <w:rPr>
          <w:ins w:id="574" w:author="Nonox" w:date="2020-09-11T13:13:00Z"/>
        </w:rPr>
      </w:pPr>
    </w:p>
    <w:p w:rsidR="0066609D" w:rsidRDefault="0066609D" w:rsidP="00453C98">
      <w:pPr>
        <w:rPr>
          <w:ins w:id="575" w:author="Nonox" w:date="2020-09-11T13:14:00Z"/>
        </w:rPr>
      </w:pPr>
      <w:ins w:id="576" w:author="Nonox" w:date="2020-09-11T13:13:00Z">
        <w:r>
          <w:t>-Le visage n’est pas connu e</w:t>
        </w:r>
      </w:ins>
      <w:ins w:id="577" w:author="Nonox" w:date="2020-09-11T13:14:00Z">
        <w:r>
          <w:t>t la fonction « </w:t>
        </w:r>
        <w:proofErr w:type="spellStart"/>
        <w:proofErr w:type="gramStart"/>
        <w:r>
          <w:rPr>
            <w:b/>
          </w:rPr>
          <w:t>predict</w:t>
        </w:r>
        <w:proofErr w:type="spellEnd"/>
        <w:r>
          <w:rPr>
            <w:b/>
          </w:rPr>
          <w:t>(</w:t>
        </w:r>
        <w:proofErr w:type="gramEnd"/>
        <w:r>
          <w:rPr>
            <w:b/>
          </w:rPr>
          <w:t>)</w:t>
        </w:r>
        <w:r>
          <w:t>» n’a trouvé personne à mettre en correspondance avec le visage, on affiche alors « </w:t>
        </w:r>
        <w:proofErr w:type="spellStart"/>
        <w:r>
          <w:t>unknown</w:t>
        </w:r>
        <w:proofErr w:type="spellEnd"/>
        <w:r>
          <w:t xml:space="preserve"> » . </w:t>
        </w:r>
      </w:ins>
    </w:p>
    <w:p w:rsidR="0066609D" w:rsidRDefault="0066609D" w:rsidP="00453C98">
      <w:pPr>
        <w:rPr>
          <w:ins w:id="578" w:author="Nonox" w:date="2020-09-11T13:14:00Z"/>
        </w:rPr>
      </w:pPr>
    </w:p>
    <w:p w:rsidR="0066609D" w:rsidRDefault="0066609D" w:rsidP="00453C98">
      <w:pPr>
        <w:rPr>
          <w:ins w:id="579" w:author="Nonox" w:date="2020-09-11T13:16:00Z"/>
        </w:rPr>
      </w:pPr>
      <w:ins w:id="580" w:author="Nonox" w:date="2020-09-11T13:14:00Z">
        <w:r>
          <w:t>Plus la valeur de « </w:t>
        </w:r>
        <w:proofErr w:type="spellStart"/>
        <w:r>
          <w:t>confidence_value</w:t>
        </w:r>
        <w:proofErr w:type="spellEnd"/>
        <w:r>
          <w:t> » sera grande, plus il y aura possibilité d</w:t>
        </w:r>
      </w:ins>
      <w:ins w:id="581" w:author="Nonox" w:date="2020-09-11T13:15:00Z">
        <w:r>
          <w:t>’erreur. En effet, une personne enregistré</w:t>
        </w:r>
      </w:ins>
      <w:ins w:id="582" w:author="Nonox" w:date="2020-09-11T13:16:00Z">
        <w:r w:rsidR="006E03AA">
          <w:t>e</w:t>
        </w:r>
      </w:ins>
      <w:ins w:id="583" w:author="Nonox" w:date="2020-09-11T13:15:00Z">
        <w:r>
          <w:t xml:space="preserve"> sera correctement reconnu</w:t>
        </w:r>
      </w:ins>
      <w:ins w:id="584" w:author="Nonox" w:date="2020-09-24T15:53:00Z">
        <w:r w:rsidR="00D92B27">
          <w:t>e</w:t>
        </w:r>
      </w:ins>
      <w:bookmarkStart w:id="585" w:name="_GoBack"/>
      <w:bookmarkEnd w:id="585"/>
      <w:ins w:id="586" w:author="Nonox" w:date="2020-09-11T13:15:00Z">
        <w:r>
          <w:t>, mais à cause du faible taux de ressemblance (qui peut être impacté par plusieurs facteurs tel que la luminosité, ou les vêtements de la personne</w:t>
        </w:r>
      </w:ins>
      <w:ins w:id="587" w:author="Nonox" w:date="2020-09-11T13:16:00Z">
        <w:r w:rsidR="006A5546">
          <w:t>)</w:t>
        </w:r>
      </w:ins>
    </w:p>
    <w:p w:rsidR="006A5546" w:rsidRDefault="006A5546" w:rsidP="00453C98">
      <w:pPr>
        <w:rPr>
          <w:ins w:id="588" w:author="Nonox" w:date="2020-09-11T13:16:00Z"/>
        </w:rPr>
      </w:pPr>
    </w:p>
    <w:p w:rsidR="006A5546" w:rsidRDefault="006A5546" w:rsidP="00453C98">
      <w:pPr>
        <w:rPr>
          <w:ins w:id="589" w:author="Nonox" w:date="2020-09-11T13:16:00Z"/>
        </w:rPr>
      </w:pPr>
    </w:p>
    <w:p w:rsidR="006A5546" w:rsidRDefault="006A5546" w:rsidP="00453C98">
      <w:pPr>
        <w:rPr>
          <w:ins w:id="590" w:author="Nonox" w:date="2020-09-11T13:16:00Z"/>
        </w:rPr>
      </w:pPr>
      <w:ins w:id="591" w:author="Nonox" w:date="2020-09-11T13:16:00Z">
        <w:r>
          <w:t xml:space="preserve">Si le visage est reconnu, alors on affiche son nom au-dessus du cadre englobant dans le flux vidéo, ainsi que le taux de ressemblance en pourcentage. </w:t>
        </w:r>
      </w:ins>
    </w:p>
    <w:p w:rsidR="006A5546" w:rsidRDefault="006A5546" w:rsidP="00453C98">
      <w:pPr>
        <w:rPr>
          <w:ins w:id="592" w:author="Nonox" w:date="2020-09-11T13:18:00Z"/>
        </w:rPr>
      </w:pPr>
      <w:ins w:id="593" w:author="Nonox" w:date="2020-09-11T13:16:00Z">
        <w:r>
          <w:t>Voici le résultat attendu :</w:t>
        </w:r>
      </w:ins>
    </w:p>
    <w:p w:rsidR="006A5546" w:rsidRDefault="006A5546" w:rsidP="00453C98">
      <w:pPr>
        <w:rPr>
          <w:ins w:id="594" w:author="Nonox" w:date="2020-09-11T13:19:00Z"/>
        </w:rPr>
      </w:pPr>
      <w:ins w:id="595" w:author="Nonox" w:date="2020-09-11T13:18:00Z">
        <w:r>
          <w:rPr>
            <w:noProof/>
            <w:lang w:eastAsia="fr-FR"/>
          </w:rPr>
          <w:drawing>
            <wp:inline distT="0" distB="0" distL="0" distR="0" wp14:anchorId="47BF5357" wp14:editId="56C4D0C9">
              <wp:extent cx="4772025" cy="2546985"/>
              <wp:effectExtent l="0" t="0" r="9525" b="571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17163"/>
                      <a:stretch/>
                    </pic:blipFill>
                    <pic:spPr bwMode="auto">
                      <a:xfrm>
                        <a:off x="0" y="0"/>
                        <a:ext cx="4772025" cy="2546985"/>
                      </a:xfrm>
                      <a:prstGeom prst="rect">
                        <a:avLst/>
                      </a:prstGeom>
                      <a:ln>
                        <a:noFill/>
                      </a:ln>
                      <a:extLst>
                        <a:ext uri="{53640926-AAD7-44D8-BBD7-CCE9431645EC}">
                          <a14:shadowObscured xmlns:a14="http://schemas.microsoft.com/office/drawing/2010/main"/>
                        </a:ext>
                      </a:extLst>
                    </pic:spPr>
                  </pic:pic>
                </a:graphicData>
              </a:graphic>
            </wp:inline>
          </w:drawing>
        </w:r>
      </w:ins>
    </w:p>
    <w:p w:rsidR="006A5546" w:rsidRDefault="006A5546" w:rsidP="00453C98">
      <w:pPr>
        <w:rPr>
          <w:ins w:id="596" w:author="Nonox" w:date="2020-09-11T13:19:00Z"/>
        </w:rPr>
      </w:pPr>
    </w:p>
    <w:p w:rsidR="006A5546" w:rsidRDefault="006A5546" w:rsidP="00453C98">
      <w:pPr>
        <w:rPr>
          <w:ins w:id="597" w:author="Nonox" w:date="2020-09-11T13:20:00Z"/>
        </w:rPr>
      </w:pPr>
      <w:ins w:id="598" w:author="Nonox" w:date="2020-09-11T13:20:00Z">
        <w:r>
          <w:t>Voici un exemple dans lequel le visage est un peu plus éloigné :</w:t>
        </w:r>
      </w:ins>
    </w:p>
    <w:p w:rsidR="006A5546" w:rsidRDefault="006A5546" w:rsidP="00453C98">
      <w:pPr>
        <w:rPr>
          <w:ins w:id="599" w:author="Nonox" w:date="2020-09-11T13:20:00Z"/>
        </w:rPr>
      </w:pPr>
    </w:p>
    <w:p w:rsidR="006A5546" w:rsidRDefault="006A5546" w:rsidP="00453C98">
      <w:pPr>
        <w:rPr>
          <w:ins w:id="600" w:author="Nonox" w:date="2020-09-11T13:20:00Z"/>
        </w:rPr>
      </w:pPr>
      <w:ins w:id="601" w:author="Nonox" w:date="2020-09-11T13:20:00Z">
        <w:r>
          <w:rPr>
            <w:noProof/>
            <w:lang w:eastAsia="fr-FR"/>
          </w:rPr>
          <w:lastRenderedPageBreak/>
          <w:drawing>
            <wp:inline distT="0" distB="0" distL="0" distR="0" wp14:anchorId="6D6680AB" wp14:editId="6AF5D196">
              <wp:extent cx="5760720" cy="3980180"/>
              <wp:effectExtent l="0" t="0" r="0" b="127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980180"/>
                      </a:xfrm>
                      <a:prstGeom prst="rect">
                        <a:avLst/>
                      </a:prstGeom>
                    </pic:spPr>
                  </pic:pic>
                </a:graphicData>
              </a:graphic>
            </wp:inline>
          </w:drawing>
        </w:r>
      </w:ins>
    </w:p>
    <w:p w:rsidR="006A5546" w:rsidRDefault="006A5546" w:rsidP="00453C98">
      <w:pPr>
        <w:rPr>
          <w:ins w:id="602" w:author="Nonox" w:date="2020-09-11T13:20:00Z"/>
        </w:rPr>
      </w:pPr>
    </w:p>
    <w:p w:rsidR="006A5546" w:rsidRDefault="006A5546" w:rsidP="00453C98">
      <w:pPr>
        <w:rPr>
          <w:ins w:id="603" w:author="Nonox" w:date="2020-09-11T13:21:00Z"/>
        </w:rPr>
      </w:pPr>
      <w:ins w:id="604" w:author="Nonox" w:date="2020-09-11T13:20:00Z">
        <w:r>
          <w:t>« </w:t>
        </w:r>
        <w:proofErr w:type="spellStart"/>
        <w:r>
          <w:t>Unknown</w:t>
        </w:r>
        <w:proofErr w:type="spellEnd"/>
        <w:r>
          <w:t> »</w:t>
        </w:r>
        <w:r w:rsidR="007520A5">
          <w:t xml:space="preserve"> est affiché au-</w:t>
        </w:r>
        <w:r>
          <w:t>dessus du visage bien que la fonction « </w:t>
        </w:r>
        <w:proofErr w:type="spellStart"/>
        <w:proofErr w:type="gramStart"/>
        <w:r>
          <w:rPr>
            <w:b/>
          </w:rPr>
          <w:t>predict</w:t>
        </w:r>
        <w:proofErr w:type="spellEnd"/>
        <w:r>
          <w:rPr>
            <w:b/>
          </w:rPr>
          <w:t>(</w:t>
        </w:r>
        <w:proofErr w:type="gramEnd"/>
        <w:r>
          <w:rPr>
            <w:b/>
          </w:rPr>
          <w:t>)</w:t>
        </w:r>
      </w:ins>
      <w:ins w:id="605" w:author="Nonox" w:date="2020-09-11T13:21:00Z">
        <w:r>
          <w:t> » l’associe à la bonne personne pour une seule raison : le taux de pourcentage demandé pour la mise en correspondance est trop faible. Si on diminue cette valeur de 45 à 20, la mise en correspondance s’effectue parfaitement :</w:t>
        </w:r>
      </w:ins>
    </w:p>
    <w:p w:rsidR="006A5546" w:rsidRDefault="006A5546" w:rsidP="00453C98">
      <w:pPr>
        <w:rPr>
          <w:ins w:id="606" w:author="Nonox" w:date="2020-09-11T13:22:00Z"/>
        </w:rPr>
      </w:pPr>
    </w:p>
    <w:p w:rsidR="00D5204A" w:rsidRDefault="00D5204A" w:rsidP="00453C98">
      <w:pPr>
        <w:rPr>
          <w:ins w:id="607" w:author="Nonox" w:date="2020-09-11T13:22:00Z"/>
        </w:rPr>
      </w:pPr>
      <w:ins w:id="608" w:author="Nonox" w:date="2020-09-11T13:22:00Z">
        <w:r>
          <w:rPr>
            <w:noProof/>
            <w:lang w:eastAsia="fr-FR"/>
          </w:rPr>
          <w:lastRenderedPageBreak/>
          <w:drawing>
            <wp:inline distT="0" distB="0" distL="0" distR="0" wp14:anchorId="48FD26AC" wp14:editId="32C16A6E">
              <wp:extent cx="5760720" cy="3768725"/>
              <wp:effectExtent l="0" t="0" r="0" b="317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768725"/>
                      </a:xfrm>
                      <a:prstGeom prst="rect">
                        <a:avLst/>
                      </a:prstGeom>
                    </pic:spPr>
                  </pic:pic>
                </a:graphicData>
              </a:graphic>
            </wp:inline>
          </w:drawing>
        </w:r>
      </w:ins>
    </w:p>
    <w:p w:rsidR="00D5204A" w:rsidRDefault="00D5204A" w:rsidP="00453C98">
      <w:pPr>
        <w:rPr>
          <w:ins w:id="609" w:author="Nonox" w:date="2020-09-11T13:22:00Z"/>
        </w:rPr>
      </w:pPr>
    </w:p>
    <w:p w:rsidR="00D5204A" w:rsidRDefault="00D5204A" w:rsidP="00453C98">
      <w:pPr>
        <w:rPr>
          <w:ins w:id="610" w:author="Nonox" w:date="2020-09-11T14:53:00Z"/>
        </w:rPr>
      </w:pPr>
      <w:ins w:id="611" w:author="Nonox" w:date="2020-09-11T13:22:00Z">
        <w:r>
          <w:t xml:space="preserve">Il est donc important de noter que cette valeur joue un rôle clé. </w:t>
        </w:r>
        <w:r w:rsidR="001E048D">
          <w:t>On se livre plus à des faux positifs, mais à l</w:t>
        </w:r>
      </w:ins>
      <w:ins w:id="612" w:author="Nonox" w:date="2020-09-11T13:23:00Z">
        <w:r w:rsidR="001E048D">
          <w:t>’inverse, il y aura moins de faux négatifs.</w:t>
        </w:r>
      </w:ins>
    </w:p>
    <w:p w:rsidR="00B00B9B" w:rsidRDefault="00B00B9B" w:rsidP="00453C98">
      <w:pPr>
        <w:rPr>
          <w:ins w:id="613" w:author="Nonox" w:date="2020-09-11T14:53:00Z"/>
        </w:rPr>
      </w:pPr>
    </w:p>
    <w:p w:rsidR="00B00B9B" w:rsidRDefault="00B00B9B" w:rsidP="00B00B9B">
      <w:pPr>
        <w:rPr>
          <w:ins w:id="614" w:author="Nonox" w:date="2020-09-11T14:53:00Z"/>
          <w:b/>
          <w:sz w:val="32"/>
          <w:szCs w:val="32"/>
          <w:u w:val="single"/>
        </w:rPr>
      </w:pPr>
      <w:proofErr w:type="spellStart"/>
      <w:ins w:id="615" w:author="Nonox" w:date="2020-09-11T14:53:00Z">
        <w:r>
          <w:rPr>
            <w:b/>
            <w:sz w:val="32"/>
            <w:szCs w:val="32"/>
            <w:u w:val="single"/>
          </w:rPr>
          <w:t>Face_</w:t>
        </w:r>
        <w:proofErr w:type="gramStart"/>
        <w:r>
          <w:rPr>
            <w:b/>
            <w:sz w:val="32"/>
            <w:szCs w:val="32"/>
            <w:u w:val="single"/>
          </w:rPr>
          <w:t>recognition</w:t>
        </w:r>
        <w:proofErr w:type="spellEnd"/>
        <w:r>
          <w:rPr>
            <w:b/>
            <w:sz w:val="32"/>
            <w:szCs w:val="32"/>
            <w:u w:val="single"/>
          </w:rPr>
          <w:t>(</w:t>
        </w:r>
        <w:proofErr w:type="gramEnd"/>
        <w:r>
          <w:rPr>
            <w:b/>
            <w:sz w:val="32"/>
            <w:szCs w:val="32"/>
            <w:u w:val="single"/>
          </w:rPr>
          <w:t>):</w:t>
        </w:r>
      </w:ins>
    </w:p>
    <w:p w:rsidR="00B00B9B" w:rsidRDefault="00B00B9B" w:rsidP="00B00B9B">
      <w:pPr>
        <w:rPr>
          <w:ins w:id="616" w:author="Nonox" w:date="2020-09-11T14:53:00Z"/>
          <w:b/>
          <w:sz w:val="32"/>
          <w:szCs w:val="32"/>
          <w:u w:val="single"/>
        </w:rPr>
      </w:pPr>
    </w:p>
    <w:p w:rsidR="00B00B9B" w:rsidRDefault="00B00B9B" w:rsidP="00B00B9B">
      <w:pPr>
        <w:rPr>
          <w:ins w:id="617" w:author="Nonox" w:date="2020-09-11T14:55:00Z"/>
        </w:rPr>
      </w:pPr>
      <w:ins w:id="618" w:author="Nonox" w:date="2020-09-11T14:53:00Z">
        <w:r>
          <w:t xml:space="preserve">Cette fonction est une quasi copie de </w:t>
        </w:r>
      </w:ins>
      <w:ins w:id="619" w:author="Nonox" w:date="2020-09-11T14:54:00Z">
        <w:r>
          <w:t>« </w:t>
        </w:r>
        <w:proofErr w:type="spellStart"/>
        <w:r>
          <w:rPr>
            <w:b/>
          </w:rPr>
          <w:t>Face_recognition_no_</w:t>
        </w:r>
        <w:proofErr w:type="gramStart"/>
        <w:r>
          <w:rPr>
            <w:b/>
          </w:rPr>
          <w:t>tracking</w:t>
        </w:r>
        <w:proofErr w:type="spellEnd"/>
        <w:r>
          <w:rPr>
            <w:b/>
          </w:rPr>
          <w:t>(</w:t>
        </w:r>
        <w:proofErr w:type="gramEnd"/>
        <w:r>
          <w:rPr>
            <w:b/>
          </w:rPr>
          <w:t>)</w:t>
        </w:r>
        <w:r>
          <w:t>»</w:t>
        </w:r>
        <w:r>
          <w:rPr>
            <w:b/>
          </w:rPr>
          <w:t xml:space="preserve">. </w:t>
        </w:r>
        <w:r>
          <w:t>Sauf qu’elle appelle une fois le visage mis en correspondance une fonction « </w:t>
        </w:r>
        <w:proofErr w:type="spellStart"/>
        <w:proofErr w:type="gramStart"/>
        <w:r>
          <w:rPr>
            <w:b/>
          </w:rPr>
          <w:t>tracking</w:t>
        </w:r>
        <w:proofErr w:type="spellEnd"/>
        <w:r>
          <w:rPr>
            <w:b/>
          </w:rPr>
          <w:t>(</w:t>
        </w:r>
        <w:proofErr w:type="gramEnd"/>
        <w:r>
          <w:rPr>
            <w:b/>
          </w:rPr>
          <w:t>)</w:t>
        </w:r>
        <w:r>
          <w:t>» qui va s’occuper de suivre le visage reconnu. Ainsi, même si on s’éloigne de la caméra ou que l</w:t>
        </w:r>
      </w:ins>
      <w:ins w:id="620" w:author="Nonox" w:date="2020-09-11T14:55:00Z">
        <w:r>
          <w:t>’on tourne la tête (et que notre visage n’est pas visible, ou partiellement visible), les cordonnées de la personne seront connues à l’écran.</w:t>
        </w:r>
      </w:ins>
    </w:p>
    <w:p w:rsidR="00B00B9B" w:rsidRDefault="00B00B9B" w:rsidP="00B00B9B">
      <w:pPr>
        <w:rPr>
          <w:ins w:id="621" w:author="Nonox" w:date="2020-09-11T14:55:00Z"/>
        </w:rPr>
      </w:pPr>
    </w:p>
    <w:p w:rsidR="00B00B9B" w:rsidRDefault="00231F5A" w:rsidP="00B00B9B">
      <w:pPr>
        <w:rPr>
          <w:ins w:id="622" w:author="Nonox" w:date="2020-09-11T14:55:00Z"/>
        </w:rPr>
      </w:pPr>
      <w:ins w:id="623" w:author="Nonox" w:date="2020-09-11T14:57:00Z">
        <w:r>
          <w:rPr>
            <w:noProof/>
            <w:lang w:eastAsia="fr-FR"/>
          </w:rPr>
          <mc:AlternateContent>
            <mc:Choice Requires="wps">
              <w:drawing>
                <wp:anchor distT="0" distB="0" distL="114300" distR="114300" simplePos="0" relativeHeight="251679744" behindDoc="0" locked="0" layoutInCell="1" allowOverlap="1" wp14:anchorId="394C8B3C" wp14:editId="4886446E">
                  <wp:simplePos x="0" y="0"/>
                  <wp:positionH relativeFrom="column">
                    <wp:posOffset>389940</wp:posOffset>
                  </wp:positionH>
                  <wp:positionV relativeFrom="paragraph">
                    <wp:posOffset>700405</wp:posOffset>
                  </wp:positionV>
                  <wp:extent cx="1362075" cy="323850"/>
                  <wp:effectExtent l="19050" t="19050" r="28575" b="19050"/>
                  <wp:wrapNone/>
                  <wp:docPr id="54" name="Rectangle 54"/>
                  <wp:cNvGraphicFramePr/>
                  <a:graphic xmlns:a="http://schemas.openxmlformats.org/drawingml/2006/main">
                    <a:graphicData uri="http://schemas.microsoft.com/office/word/2010/wordprocessingShape">
                      <wps:wsp>
                        <wps:cNvSpPr/>
                        <wps:spPr>
                          <a:xfrm>
                            <a:off x="0" y="0"/>
                            <a:ext cx="136207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605976" id="Rectangle 54" o:spid="_x0000_s1026" style="position:absolute;margin-left:30.7pt;margin-top:55.15pt;width:107.25pt;height:2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" filled="f" strokecolor="red" strokeweight="2.25pt"/>
              </w:pict>
            </mc:Fallback>
          </mc:AlternateContent>
        </w:r>
      </w:ins>
      <w:ins w:id="624" w:author="Nonox" w:date="2020-09-11T14:56:00Z">
        <w:r>
          <w:rPr>
            <w:noProof/>
            <w:lang w:eastAsia="fr-FR"/>
          </w:rPr>
          <w:drawing>
            <wp:anchor distT="0" distB="0" distL="114300" distR="114300" simplePos="0" relativeHeight="251678720" behindDoc="0" locked="0" layoutInCell="1" allowOverlap="1" wp14:anchorId="74ABF256" wp14:editId="037CCD26">
              <wp:simplePos x="0" y="0"/>
              <wp:positionH relativeFrom="page">
                <wp:align>right</wp:align>
              </wp:positionH>
              <wp:positionV relativeFrom="margin">
                <wp:posOffset>7336764</wp:posOffset>
              </wp:positionV>
              <wp:extent cx="7606665" cy="74295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7606665" cy="742950"/>
                      </a:xfrm>
                      <a:prstGeom prst="rect">
                        <a:avLst/>
                      </a:prstGeom>
                    </pic:spPr>
                  </pic:pic>
                </a:graphicData>
              </a:graphic>
              <wp14:sizeRelH relativeFrom="margin">
                <wp14:pctWidth>0</wp14:pctWidth>
              </wp14:sizeRelH>
              <wp14:sizeRelV relativeFrom="margin">
                <wp14:pctHeight>0</wp14:pctHeight>
              </wp14:sizeRelV>
            </wp:anchor>
          </w:drawing>
        </w:r>
      </w:ins>
      <w:ins w:id="625" w:author="Nonox" w:date="2020-09-11T14:55:00Z">
        <w:r w:rsidR="00B00B9B">
          <w:t>Voici l’unique ajout de cette fonction</w:t>
        </w:r>
      </w:ins>
      <w:ins w:id="626" w:author="Nonox" w:date="2020-09-11T14:56:00Z">
        <w:r w:rsidR="00B00B9B">
          <w:t xml:space="preserve"> (ligne 134,135 du code source dans le fichier </w:t>
        </w:r>
      </w:ins>
      <w:ins w:id="627" w:author="Nonox" w:date="2020-09-11T14:57:00Z">
        <w:r w:rsidR="00B00B9B">
          <w:t>« </w:t>
        </w:r>
        <w:proofErr w:type="gramStart"/>
        <w:r w:rsidR="00B00B9B">
          <w:rPr>
            <w:b/>
          </w:rPr>
          <w:t>recognition.py</w:t>
        </w:r>
        <w:r w:rsidR="00B00B9B">
          <w:t>»</w:t>
        </w:r>
      </w:ins>
      <w:proofErr w:type="gramEnd"/>
      <w:ins w:id="628" w:author="Nonox" w:date="2020-09-11T14:55:00Z">
        <w:r w:rsidR="00B00B9B">
          <w:t> :</w:t>
        </w:r>
      </w:ins>
    </w:p>
    <w:p w:rsidR="00B00B9B" w:rsidRDefault="00B00B9B" w:rsidP="00B00B9B">
      <w:pPr>
        <w:rPr>
          <w:ins w:id="629" w:author="Nonox" w:date="2020-09-11T14:57:00Z"/>
        </w:rPr>
      </w:pPr>
      <w:ins w:id="630" w:author="Nonox" w:date="2020-09-11T14:55:00Z">
        <w:r>
          <w:t xml:space="preserve"> </w:t>
        </w:r>
      </w:ins>
    </w:p>
    <w:p w:rsidR="00B00B9B" w:rsidRDefault="00B00B9B" w:rsidP="00B00B9B">
      <w:pPr>
        <w:rPr>
          <w:ins w:id="631" w:author="Nonox" w:date="2020-09-11T14:58:00Z"/>
        </w:rPr>
      </w:pPr>
    </w:p>
    <w:p w:rsidR="00B00B9B" w:rsidRDefault="00B00B9B" w:rsidP="00B00B9B">
      <w:pPr>
        <w:rPr>
          <w:ins w:id="632" w:author="Nonox" w:date="2020-09-11T14:58:00Z"/>
        </w:rPr>
      </w:pPr>
      <w:ins w:id="633" w:author="Nonox" w:date="2020-09-11T14:58:00Z">
        <w:r>
          <w:lastRenderedPageBreak/>
          <w:t xml:space="preserve">Nous allons donc voir en détail comment fonctionne le </w:t>
        </w:r>
        <w:proofErr w:type="spellStart"/>
        <w:r>
          <w:t>tracking</w:t>
        </w:r>
        <w:proofErr w:type="spellEnd"/>
        <w:r>
          <w:t xml:space="preserve"> dans le fichier « </w:t>
        </w:r>
        <w:r>
          <w:rPr>
            <w:b/>
          </w:rPr>
          <w:t>tracking.py</w:t>
        </w:r>
        <w:r>
          <w:t> » puis observer le résultat du suivi.</w:t>
        </w:r>
      </w:ins>
    </w:p>
    <w:p w:rsidR="00B00B9B" w:rsidRDefault="00B00B9B" w:rsidP="00B00B9B">
      <w:pPr>
        <w:rPr>
          <w:ins w:id="634" w:author="Nonox" w:date="2020-09-11T14:58:00Z"/>
        </w:rPr>
      </w:pPr>
    </w:p>
    <w:p w:rsidR="00B00B9B" w:rsidRDefault="00B00B9B" w:rsidP="00B00B9B">
      <w:pPr>
        <w:rPr>
          <w:ins w:id="635" w:author="Nonox" w:date="2020-09-11T14:58:00Z"/>
        </w:rPr>
      </w:pPr>
    </w:p>
    <w:p w:rsidR="00193772" w:rsidRDefault="00193772" w:rsidP="00193772">
      <w:pPr>
        <w:rPr>
          <w:ins w:id="636" w:author="Nonox" w:date="2020-09-11T14:58:00Z"/>
          <w:b/>
          <w:sz w:val="40"/>
          <w:szCs w:val="40"/>
          <w:u w:val="single"/>
        </w:rPr>
      </w:pPr>
      <w:ins w:id="637" w:author="Nonox" w:date="2020-09-11T14:59:00Z">
        <w:r>
          <w:rPr>
            <w:b/>
            <w:sz w:val="40"/>
            <w:szCs w:val="40"/>
            <w:u w:val="single"/>
          </w:rPr>
          <w:t>Tracking.py</w:t>
        </w:r>
      </w:ins>
    </w:p>
    <w:p w:rsidR="00193772" w:rsidRDefault="00193772" w:rsidP="00193772">
      <w:pPr>
        <w:rPr>
          <w:ins w:id="638" w:author="Nonox" w:date="2020-09-11T14:58:00Z"/>
          <w:b/>
          <w:sz w:val="40"/>
          <w:szCs w:val="40"/>
          <w:u w:val="single"/>
        </w:rPr>
      </w:pPr>
    </w:p>
    <w:p w:rsidR="00B00B9B" w:rsidRDefault="00193772" w:rsidP="00193772">
      <w:pPr>
        <w:rPr>
          <w:ins w:id="639" w:author="Nonox" w:date="2020-09-11T15:00:00Z"/>
        </w:rPr>
      </w:pPr>
      <w:ins w:id="640" w:author="Nonox" w:date="2020-09-11T14:58:00Z">
        <w:r>
          <w:t xml:space="preserve">Ce fichier contient 2 fonctions </w:t>
        </w:r>
      </w:ins>
      <w:ins w:id="641" w:author="Nonox" w:date="2020-09-11T14:59:00Z">
        <w:r>
          <w:t xml:space="preserve">de </w:t>
        </w:r>
        <w:proofErr w:type="spellStart"/>
        <w:r>
          <w:t>tracking</w:t>
        </w:r>
        <w:proofErr w:type="spellEnd"/>
        <w:r>
          <w:t xml:space="preserve">.  Chacun permet d’utiliser jusqu’à 4 algorithmes différents de suivi. </w:t>
        </w:r>
      </w:ins>
    </w:p>
    <w:p w:rsidR="00193772" w:rsidRDefault="00193772" w:rsidP="00193772">
      <w:pPr>
        <w:rPr>
          <w:ins w:id="642" w:author="Nonox" w:date="2020-09-11T15:00:00Z"/>
        </w:rPr>
      </w:pPr>
    </w:p>
    <w:p w:rsidR="00193772" w:rsidRPr="00193772" w:rsidRDefault="00193772" w:rsidP="00193772">
      <w:pPr>
        <w:pStyle w:val="Standard"/>
        <w:rPr>
          <w:ins w:id="643" w:author="Nonox" w:date="2020-09-11T15:01:00Z"/>
          <w:rFonts w:asciiTheme="minorHAnsi" w:hAnsiTheme="minorHAnsi" w:cstheme="minorHAnsi"/>
          <w:b/>
          <w:bCs/>
          <w:sz w:val="22"/>
          <w:szCs w:val="22"/>
          <w:u w:val="single"/>
          <w:rPrChange w:id="644" w:author="Nonox" w:date="2020-09-11T15:01:00Z">
            <w:rPr>
              <w:ins w:id="645" w:author="Nonox" w:date="2020-09-11T15:01:00Z"/>
              <w:b/>
              <w:bCs/>
              <w:u w:val="single"/>
            </w:rPr>
          </w:rPrChange>
        </w:rPr>
      </w:pPr>
      <w:ins w:id="646" w:author="Nonox" w:date="2020-09-11T15:01:00Z">
        <w:r w:rsidRPr="00193772">
          <w:rPr>
            <w:rFonts w:asciiTheme="minorHAnsi" w:hAnsiTheme="minorHAnsi" w:cstheme="minorHAnsi"/>
            <w:b/>
            <w:bCs/>
            <w:sz w:val="22"/>
            <w:szCs w:val="22"/>
            <w:u w:val="single"/>
            <w:rPrChange w:id="647" w:author="Nonox" w:date="2020-09-11T15:01:00Z">
              <w:rPr>
                <w:b/>
                <w:bCs/>
                <w:u w:val="single"/>
              </w:rPr>
            </w:rPrChange>
          </w:rPr>
          <w:t xml:space="preserve">Méthodes de </w:t>
        </w:r>
        <w:proofErr w:type="spellStart"/>
        <w:r w:rsidRPr="00193772">
          <w:rPr>
            <w:rFonts w:asciiTheme="minorHAnsi" w:hAnsiTheme="minorHAnsi" w:cstheme="minorHAnsi"/>
            <w:b/>
            <w:bCs/>
            <w:sz w:val="22"/>
            <w:szCs w:val="22"/>
            <w:u w:val="single"/>
            <w:rPrChange w:id="648" w:author="Nonox" w:date="2020-09-11T15:01:00Z">
              <w:rPr>
                <w:b/>
                <w:bCs/>
                <w:u w:val="single"/>
              </w:rPr>
            </w:rPrChange>
          </w:rPr>
          <w:t>Tracking</w:t>
        </w:r>
        <w:proofErr w:type="spellEnd"/>
        <w:r w:rsidRPr="00193772">
          <w:rPr>
            <w:rFonts w:asciiTheme="minorHAnsi" w:hAnsiTheme="minorHAnsi" w:cstheme="minorHAnsi"/>
            <w:b/>
            <w:bCs/>
            <w:sz w:val="22"/>
            <w:szCs w:val="22"/>
            <w:u w:val="single"/>
            <w:rPrChange w:id="649" w:author="Nonox" w:date="2020-09-11T15:01:00Z">
              <w:rPr>
                <w:b/>
                <w:bCs/>
                <w:u w:val="single"/>
              </w:rPr>
            </w:rPrChange>
          </w:rPr>
          <w:t> :</w:t>
        </w:r>
      </w:ins>
    </w:p>
    <w:p w:rsidR="00193772" w:rsidRPr="00193772" w:rsidRDefault="00193772" w:rsidP="00193772">
      <w:pPr>
        <w:pStyle w:val="Standard"/>
        <w:rPr>
          <w:ins w:id="650" w:author="Nonox" w:date="2020-09-11T15:01:00Z"/>
          <w:rFonts w:asciiTheme="minorHAnsi" w:hAnsiTheme="minorHAnsi" w:cstheme="minorHAnsi"/>
          <w:b/>
          <w:bCs/>
          <w:sz w:val="22"/>
          <w:szCs w:val="22"/>
          <w:u w:val="single"/>
          <w:rPrChange w:id="651" w:author="Nonox" w:date="2020-09-11T15:01:00Z">
            <w:rPr>
              <w:ins w:id="652" w:author="Nonox" w:date="2020-09-11T15:01:00Z"/>
              <w:b/>
              <w:bCs/>
              <w:u w:val="single"/>
            </w:rPr>
          </w:rPrChange>
        </w:rPr>
      </w:pPr>
    </w:p>
    <w:p w:rsidR="00193772" w:rsidRPr="00193772" w:rsidRDefault="00193772" w:rsidP="00193772">
      <w:pPr>
        <w:pStyle w:val="Standard"/>
        <w:rPr>
          <w:ins w:id="653" w:author="Nonox" w:date="2020-09-11T15:01:00Z"/>
          <w:rFonts w:asciiTheme="minorHAnsi" w:hAnsiTheme="minorHAnsi" w:cstheme="minorHAnsi"/>
          <w:b/>
          <w:bCs/>
          <w:sz w:val="22"/>
          <w:szCs w:val="22"/>
          <w:u w:val="single"/>
          <w:rPrChange w:id="654" w:author="Nonox" w:date="2020-09-11T15:01:00Z">
            <w:rPr>
              <w:ins w:id="655" w:author="Nonox" w:date="2020-09-11T15:01:00Z"/>
              <w:b/>
              <w:bCs/>
              <w:u w:val="single"/>
            </w:rPr>
          </w:rPrChange>
        </w:rPr>
      </w:pPr>
    </w:p>
    <w:p w:rsidR="00193772" w:rsidRPr="00193772" w:rsidRDefault="00193772" w:rsidP="00193772">
      <w:pPr>
        <w:pStyle w:val="Standard"/>
        <w:rPr>
          <w:ins w:id="656" w:author="Nonox" w:date="2020-09-11T15:01:00Z"/>
          <w:rFonts w:asciiTheme="minorHAnsi" w:hAnsiTheme="minorHAnsi" w:cstheme="minorHAnsi"/>
          <w:b/>
          <w:bCs/>
          <w:sz w:val="22"/>
          <w:szCs w:val="22"/>
          <w:u w:val="single"/>
          <w:rPrChange w:id="657" w:author="Nonox" w:date="2020-09-11T15:01:00Z">
            <w:rPr>
              <w:ins w:id="658" w:author="Nonox" w:date="2020-09-11T15:01:00Z"/>
              <w:b/>
              <w:bCs/>
              <w:u w:val="single"/>
            </w:rPr>
          </w:rPrChange>
        </w:rPr>
      </w:pPr>
      <w:ins w:id="659" w:author="Nonox" w:date="2020-09-11T15:01:00Z">
        <w:r w:rsidRPr="00193772">
          <w:rPr>
            <w:rFonts w:asciiTheme="minorHAnsi" w:hAnsiTheme="minorHAnsi" w:cstheme="minorHAnsi"/>
            <w:b/>
            <w:bCs/>
            <w:sz w:val="22"/>
            <w:szCs w:val="22"/>
            <w:u w:val="single"/>
            <w:rPrChange w:id="660" w:author="Nonox" w:date="2020-09-11T15:01:00Z">
              <w:rPr>
                <w:b/>
                <w:bCs/>
                <w:u w:val="single"/>
              </w:rPr>
            </w:rPrChange>
          </w:rPr>
          <w:t>MIL :</w:t>
        </w:r>
      </w:ins>
    </w:p>
    <w:p w:rsidR="00193772" w:rsidRPr="00193772" w:rsidRDefault="00193772" w:rsidP="00193772">
      <w:pPr>
        <w:pStyle w:val="Standard"/>
        <w:rPr>
          <w:ins w:id="661" w:author="Nonox" w:date="2020-09-11T15:01:00Z"/>
          <w:rFonts w:asciiTheme="minorHAnsi" w:hAnsiTheme="minorHAnsi" w:cstheme="minorHAnsi"/>
          <w:b/>
          <w:bCs/>
          <w:sz w:val="22"/>
          <w:szCs w:val="22"/>
          <w:rPrChange w:id="662" w:author="Nonox" w:date="2020-09-11T15:01:00Z">
            <w:rPr>
              <w:ins w:id="663" w:author="Nonox" w:date="2020-09-11T15:01:00Z"/>
              <w:b/>
              <w:bCs/>
            </w:rPr>
          </w:rPrChange>
        </w:rPr>
      </w:pPr>
    </w:p>
    <w:p w:rsidR="00193772" w:rsidRPr="00193772" w:rsidRDefault="00193772" w:rsidP="00193772">
      <w:pPr>
        <w:pStyle w:val="Standard"/>
        <w:rPr>
          <w:ins w:id="664" w:author="Nonox" w:date="2020-09-11T15:01:00Z"/>
          <w:rFonts w:asciiTheme="minorHAnsi" w:hAnsiTheme="minorHAnsi" w:cstheme="minorHAnsi"/>
          <w:sz w:val="22"/>
          <w:szCs w:val="22"/>
          <w:rPrChange w:id="665" w:author="Nonox" w:date="2020-09-11T15:01:00Z">
            <w:rPr>
              <w:ins w:id="666" w:author="Nonox" w:date="2020-09-11T15:01:00Z"/>
            </w:rPr>
          </w:rPrChange>
        </w:rPr>
      </w:pPr>
      <w:ins w:id="667" w:author="Nonox" w:date="2020-09-11T15:01:00Z">
        <w:r w:rsidRPr="00193772">
          <w:rPr>
            <w:rFonts w:asciiTheme="minorHAnsi" w:hAnsiTheme="minorHAnsi" w:cstheme="minorHAnsi"/>
            <w:sz w:val="22"/>
            <w:szCs w:val="22"/>
            <w:rPrChange w:id="668" w:author="Nonox" w:date="2020-09-11T15:01:00Z">
              <w:rPr/>
            </w:rPrChange>
          </w:rPr>
          <w:t xml:space="preserve">Ce </w:t>
        </w:r>
        <w:proofErr w:type="spellStart"/>
        <w:r w:rsidRPr="00193772">
          <w:rPr>
            <w:rFonts w:asciiTheme="minorHAnsi" w:hAnsiTheme="minorHAnsi" w:cstheme="minorHAnsi"/>
            <w:sz w:val="22"/>
            <w:szCs w:val="22"/>
            <w:rPrChange w:id="669" w:author="Nonox" w:date="2020-09-11T15:01:00Z">
              <w:rPr/>
            </w:rPrChange>
          </w:rPr>
          <w:t>tracker</w:t>
        </w:r>
        <w:proofErr w:type="spellEnd"/>
        <w:r w:rsidRPr="00193772">
          <w:rPr>
            <w:rFonts w:asciiTheme="minorHAnsi" w:hAnsiTheme="minorHAnsi" w:cstheme="minorHAnsi"/>
            <w:sz w:val="22"/>
            <w:szCs w:val="22"/>
            <w:rPrChange w:id="670" w:author="Nonox" w:date="2020-09-11T15:01:00Z">
              <w:rPr/>
            </w:rPrChange>
          </w:rPr>
          <w:t xml:space="preserve"> va analyser les pixels compris dans la zone à </w:t>
        </w:r>
        <w:proofErr w:type="spellStart"/>
        <w:r w:rsidRPr="00193772">
          <w:rPr>
            <w:rFonts w:asciiTheme="minorHAnsi" w:hAnsiTheme="minorHAnsi" w:cstheme="minorHAnsi"/>
            <w:sz w:val="22"/>
            <w:szCs w:val="22"/>
            <w:rPrChange w:id="671" w:author="Nonox" w:date="2020-09-11T15:01:00Z">
              <w:rPr/>
            </w:rPrChange>
          </w:rPr>
          <w:t>tracker</w:t>
        </w:r>
        <w:proofErr w:type="spellEnd"/>
        <w:r w:rsidRPr="00193772">
          <w:rPr>
            <w:rFonts w:asciiTheme="minorHAnsi" w:hAnsiTheme="minorHAnsi" w:cstheme="minorHAnsi"/>
            <w:sz w:val="22"/>
            <w:szCs w:val="22"/>
            <w:rPrChange w:id="672" w:author="Nonox" w:date="2020-09-11T15:01:00Z">
              <w:rPr/>
            </w:rPrChange>
          </w:rPr>
          <w:t xml:space="preserve">, et ceux au voisinage. Ainsi, plusieurs « paquets d’images » seront enregistrés. Ce qui est compris autour de la zone à </w:t>
        </w:r>
        <w:proofErr w:type="spellStart"/>
        <w:r w:rsidRPr="00193772">
          <w:rPr>
            <w:rFonts w:asciiTheme="minorHAnsi" w:hAnsiTheme="minorHAnsi" w:cstheme="minorHAnsi"/>
            <w:sz w:val="22"/>
            <w:szCs w:val="22"/>
            <w:rPrChange w:id="673" w:author="Nonox" w:date="2020-09-11T15:01:00Z">
              <w:rPr/>
            </w:rPrChange>
          </w:rPr>
          <w:t>tracker</w:t>
        </w:r>
        <w:proofErr w:type="spellEnd"/>
        <w:r w:rsidRPr="00193772">
          <w:rPr>
            <w:rFonts w:asciiTheme="minorHAnsi" w:hAnsiTheme="minorHAnsi" w:cstheme="minorHAnsi"/>
            <w:sz w:val="22"/>
            <w:szCs w:val="22"/>
            <w:rPrChange w:id="674" w:author="Nonox" w:date="2020-09-11T15:01:00Z">
              <w:rPr/>
            </w:rPrChange>
          </w:rPr>
          <w:t xml:space="preserve"> sera utilisé afin de suivre la zone. Cela permet donc de continuer à </w:t>
        </w:r>
        <w:proofErr w:type="spellStart"/>
        <w:r w:rsidRPr="00193772">
          <w:rPr>
            <w:rFonts w:asciiTheme="minorHAnsi" w:hAnsiTheme="minorHAnsi" w:cstheme="minorHAnsi"/>
            <w:sz w:val="22"/>
            <w:szCs w:val="22"/>
            <w:rPrChange w:id="675" w:author="Nonox" w:date="2020-09-11T15:01:00Z">
              <w:rPr/>
            </w:rPrChange>
          </w:rPr>
          <w:t>tracker</w:t>
        </w:r>
        <w:proofErr w:type="spellEnd"/>
        <w:r w:rsidRPr="00193772">
          <w:rPr>
            <w:rFonts w:asciiTheme="minorHAnsi" w:hAnsiTheme="minorHAnsi" w:cstheme="minorHAnsi"/>
            <w:sz w:val="22"/>
            <w:szCs w:val="22"/>
            <w:rPrChange w:id="676" w:author="Nonox" w:date="2020-09-11T15:01:00Z">
              <w:rPr/>
            </w:rPrChange>
          </w:rPr>
          <w:t xml:space="preserve"> un objet partiellement caché (en cas de croisement, par exemple). Cependant, si l’objet disparaît du champ de vision puis réapparait, il ne sera plus suivi, car il aura perdu de vue l’objet.</w:t>
        </w:r>
      </w:ins>
    </w:p>
    <w:p w:rsidR="00193772" w:rsidRDefault="00193772" w:rsidP="00193772">
      <w:pPr>
        <w:pStyle w:val="Standard"/>
        <w:rPr>
          <w:ins w:id="677" w:author="Nonox" w:date="2020-09-11T15:03:00Z"/>
          <w:rFonts w:asciiTheme="minorHAnsi" w:hAnsiTheme="minorHAnsi" w:cstheme="minorHAnsi"/>
          <w:sz w:val="22"/>
          <w:szCs w:val="22"/>
        </w:rPr>
      </w:pPr>
    </w:p>
    <w:p w:rsidR="00193772" w:rsidRDefault="00193772" w:rsidP="00193772">
      <w:pPr>
        <w:pStyle w:val="Standard"/>
        <w:rPr>
          <w:ins w:id="678" w:author="Nonox" w:date="2020-09-11T15:03:00Z"/>
          <w:rFonts w:asciiTheme="minorHAnsi" w:hAnsiTheme="minorHAnsi" w:cstheme="minorHAnsi"/>
          <w:b/>
          <w:bCs/>
          <w:sz w:val="22"/>
          <w:szCs w:val="22"/>
          <w:u w:val="single"/>
        </w:rPr>
      </w:pPr>
      <w:ins w:id="679" w:author="Nonox" w:date="2020-09-11T15:03:00Z">
        <w:r>
          <w:rPr>
            <w:rFonts w:asciiTheme="minorHAnsi" w:hAnsiTheme="minorHAnsi" w:cstheme="minorHAnsi"/>
            <w:b/>
            <w:bCs/>
            <w:sz w:val="22"/>
            <w:szCs w:val="22"/>
            <w:u w:val="single"/>
          </w:rPr>
          <w:t>BOOSTING :</w:t>
        </w:r>
      </w:ins>
    </w:p>
    <w:p w:rsidR="00193772" w:rsidRPr="00517447" w:rsidRDefault="00193772" w:rsidP="00193772">
      <w:pPr>
        <w:pStyle w:val="Standard"/>
        <w:rPr>
          <w:ins w:id="680" w:author="Nonox" w:date="2020-09-11T15:03:00Z"/>
          <w:rFonts w:asciiTheme="minorHAnsi" w:hAnsiTheme="minorHAnsi" w:cstheme="minorHAnsi"/>
          <w:b/>
          <w:bCs/>
          <w:sz w:val="22"/>
          <w:szCs w:val="22"/>
          <w:u w:val="single"/>
        </w:rPr>
      </w:pPr>
    </w:p>
    <w:p w:rsidR="00193772" w:rsidRPr="00193772" w:rsidRDefault="00A27DFA" w:rsidP="00193772">
      <w:pPr>
        <w:pStyle w:val="Standard"/>
        <w:rPr>
          <w:ins w:id="681" w:author="Nonox" w:date="2020-09-11T15:01:00Z"/>
          <w:rFonts w:asciiTheme="minorHAnsi" w:hAnsiTheme="minorHAnsi" w:cstheme="minorHAnsi"/>
          <w:sz w:val="22"/>
          <w:szCs w:val="22"/>
          <w:rPrChange w:id="682" w:author="Nonox" w:date="2020-09-11T15:01:00Z">
            <w:rPr>
              <w:ins w:id="683" w:author="Nonox" w:date="2020-09-11T15:01:00Z"/>
            </w:rPr>
          </w:rPrChange>
        </w:rPr>
      </w:pPr>
      <w:ins w:id="684" w:author="Nonox" w:date="2020-09-11T15:03:00Z">
        <w:r>
          <w:rPr>
            <w:rFonts w:asciiTheme="minorHAnsi" w:hAnsiTheme="minorHAnsi" w:cstheme="minorHAnsi"/>
            <w:sz w:val="22"/>
            <w:szCs w:val="22"/>
          </w:rPr>
          <w:t xml:space="preserve">La méthode </w:t>
        </w:r>
        <w:proofErr w:type="spellStart"/>
        <w:r>
          <w:rPr>
            <w:rFonts w:asciiTheme="minorHAnsi" w:hAnsiTheme="minorHAnsi" w:cstheme="minorHAnsi"/>
            <w:sz w:val="22"/>
            <w:szCs w:val="22"/>
          </w:rPr>
          <w:t>B</w:t>
        </w:r>
        <w:r w:rsidR="00193772">
          <w:rPr>
            <w:rFonts w:asciiTheme="minorHAnsi" w:hAnsiTheme="minorHAnsi" w:cstheme="minorHAnsi"/>
            <w:sz w:val="22"/>
            <w:szCs w:val="22"/>
          </w:rPr>
          <w:t>oosting</w:t>
        </w:r>
        <w:proofErr w:type="spellEnd"/>
        <w:r w:rsidR="00193772">
          <w:rPr>
            <w:rFonts w:asciiTheme="minorHAnsi" w:hAnsiTheme="minorHAnsi" w:cstheme="minorHAnsi"/>
            <w:sz w:val="22"/>
            <w:szCs w:val="22"/>
          </w:rPr>
          <w:t xml:space="preserve"> fonctionne de la même manière que le MIL. Cependant, le </w:t>
        </w:r>
        <w:proofErr w:type="spellStart"/>
        <w:r w:rsidR="00193772">
          <w:rPr>
            <w:rFonts w:asciiTheme="minorHAnsi" w:hAnsiTheme="minorHAnsi" w:cstheme="minorHAnsi"/>
            <w:sz w:val="22"/>
            <w:szCs w:val="22"/>
          </w:rPr>
          <w:t>boosting</w:t>
        </w:r>
        <w:proofErr w:type="spellEnd"/>
        <w:r w:rsidR="00193772">
          <w:rPr>
            <w:rFonts w:asciiTheme="minorHAnsi" w:hAnsiTheme="minorHAnsi" w:cstheme="minorHAnsi"/>
            <w:sz w:val="22"/>
            <w:szCs w:val="22"/>
          </w:rPr>
          <w:t xml:space="preserve"> est un algorithme mo</w:t>
        </w:r>
        <w:r>
          <w:rPr>
            <w:rFonts w:asciiTheme="minorHAnsi" w:hAnsiTheme="minorHAnsi" w:cstheme="minorHAnsi"/>
            <w:sz w:val="22"/>
            <w:szCs w:val="22"/>
          </w:rPr>
          <w:t xml:space="preserve">ins récent, et plus lent. Il est présent dans le code afin de pouvoir le comparer avec le </w:t>
        </w:r>
      </w:ins>
      <w:ins w:id="685" w:author="Nonox" w:date="2020-09-11T15:04:00Z">
        <w:r>
          <w:rPr>
            <w:rFonts w:asciiTheme="minorHAnsi" w:hAnsiTheme="minorHAnsi" w:cstheme="minorHAnsi"/>
            <w:sz w:val="22"/>
            <w:szCs w:val="22"/>
          </w:rPr>
          <w:t xml:space="preserve">MIL. </w:t>
        </w:r>
      </w:ins>
    </w:p>
    <w:p w:rsidR="00193772" w:rsidRPr="00193772" w:rsidRDefault="00193772" w:rsidP="00193772">
      <w:pPr>
        <w:pStyle w:val="Standard"/>
        <w:rPr>
          <w:ins w:id="686" w:author="Nonox" w:date="2020-09-11T15:01:00Z"/>
          <w:rFonts w:asciiTheme="minorHAnsi" w:hAnsiTheme="minorHAnsi" w:cstheme="minorHAnsi"/>
          <w:sz w:val="22"/>
          <w:szCs w:val="22"/>
          <w:rPrChange w:id="687" w:author="Nonox" w:date="2020-09-11T15:01:00Z">
            <w:rPr>
              <w:ins w:id="688" w:author="Nonox" w:date="2020-09-11T15:01:00Z"/>
            </w:rPr>
          </w:rPrChange>
        </w:rPr>
      </w:pPr>
    </w:p>
    <w:p w:rsidR="00193772" w:rsidRPr="00193772" w:rsidRDefault="00193772" w:rsidP="00193772">
      <w:pPr>
        <w:pStyle w:val="Standard"/>
        <w:rPr>
          <w:ins w:id="689" w:author="Nonox" w:date="2020-09-11T15:01:00Z"/>
          <w:rFonts w:asciiTheme="minorHAnsi" w:hAnsiTheme="minorHAnsi" w:cstheme="minorHAnsi"/>
          <w:b/>
          <w:bCs/>
          <w:sz w:val="22"/>
          <w:szCs w:val="22"/>
          <w:u w:val="single"/>
          <w:rPrChange w:id="690" w:author="Nonox" w:date="2020-09-11T15:01:00Z">
            <w:rPr>
              <w:ins w:id="691" w:author="Nonox" w:date="2020-09-11T15:01:00Z"/>
              <w:b/>
              <w:bCs/>
              <w:u w:val="single"/>
            </w:rPr>
          </w:rPrChange>
        </w:rPr>
      </w:pPr>
      <w:ins w:id="692" w:author="Nonox" w:date="2020-09-11T15:01:00Z">
        <w:r w:rsidRPr="00193772">
          <w:rPr>
            <w:rFonts w:asciiTheme="minorHAnsi" w:hAnsiTheme="minorHAnsi" w:cstheme="minorHAnsi"/>
            <w:b/>
            <w:bCs/>
            <w:sz w:val="22"/>
            <w:szCs w:val="22"/>
            <w:u w:val="single"/>
            <w:rPrChange w:id="693" w:author="Nonox" w:date="2020-09-11T15:01:00Z">
              <w:rPr>
                <w:b/>
                <w:bCs/>
                <w:u w:val="single"/>
              </w:rPr>
            </w:rPrChange>
          </w:rPr>
          <w:t>KCF :</w:t>
        </w:r>
      </w:ins>
    </w:p>
    <w:p w:rsidR="00193772" w:rsidRPr="00193772" w:rsidRDefault="00193772" w:rsidP="00193772">
      <w:pPr>
        <w:pStyle w:val="Standard"/>
        <w:rPr>
          <w:ins w:id="694" w:author="Nonox" w:date="2020-09-11T15:01:00Z"/>
          <w:rFonts w:asciiTheme="minorHAnsi" w:hAnsiTheme="minorHAnsi" w:cstheme="minorHAnsi"/>
          <w:b/>
          <w:bCs/>
          <w:sz w:val="22"/>
          <w:szCs w:val="22"/>
          <w:u w:val="single"/>
          <w:rPrChange w:id="695" w:author="Nonox" w:date="2020-09-11T15:01:00Z">
            <w:rPr>
              <w:ins w:id="696" w:author="Nonox" w:date="2020-09-11T15:01:00Z"/>
              <w:b/>
              <w:bCs/>
              <w:u w:val="single"/>
            </w:rPr>
          </w:rPrChange>
        </w:rPr>
      </w:pPr>
    </w:p>
    <w:p w:rsidR="00193772" w:rsidRPr="00193772" w:rsidRDefault="00193772" w:rsidP="00193772">
      <w:pPr>
        <w:pStyle w:val="Standard"/>
        <w:rPr>
          <w:ins w:id="697" w:author="Nonox" w:date="2020-09-11T15:01:00Z"/>
          <w:rFonts w:asciiTheme="minorHAnsi" w:hAnsiTheme="minorHAnsi" w:cstheme="minorHAnsi"/>
          <w:sz w:val="22"/>
          <w:szCs w:val="22"/>
          <w:rPrChange w:id="698" w:author="Nonox" w:date="2020-09-11T15:01:00Z">
            <w:rPr>
              <w:ins w:id="699" w:author="Nonox" w:date="2020-09-11T15:01:00Z"/>
            </w:rPr>
          </w:rPrChange>
        </w:rPr>
      </w:pPr>
      <w:ins w:id="700" w:author="Nonox" w:date="2020-09-11T15:01:00Z">
        <w:r w:rsidRPr="00193772">
          <w:rPr>
            <w:rFonts w:asciiTheme="minorHAnsi" w:hAnsiTheme="minorHAnsi" w:cstheme="minorHAnsi"/>
            <w:sz w:val="22"/>
            <w:szCs w:val="22"/>
            <w:rPrChange w:id="701" w:author="Nonox" w:date="2020-09-11T15:01:00Z">
              <w:rPr/>
            </w:rPrChange>
          </w:rPr>
          <w:t>Le KCF (</w:t>
        </w:r>
        <w:proofErr w:type="spellStart"/>
        <w:r w:rsidRPr="00193772">
          <w:rPr>
            <w:rFonts w:asciiTheme="minorHAnsi" w:hAnsiTheme="minorHAnsi" w:cstheme="minorHAnsi"/>
            <w:sz w:val="22"/>
            <w:szCs w:val="22"/>
            <w:rPrChange w:id="702" w:author="Nonox" w:date="2020-09-11T15:01:00Z">
              <w:rPr/>
            </w:rPrChange>
          </w:rPr>
          <w:t>Kernelized</w:t>
        </w:r>
        <w:proofErr w:type="spellEnd"/>
        <w:r w:rsidRPr="00193772">
          <w:rPr>
            <w:rFonts w:asciiTheme="minorHAnsi" w:hAnsiTheme="minorHAnsi" w:cstheme="minorHAnsi"/>
            <w:sz w:val="22"/>
            <w:szCs w:val="22"/>
            <w:rPrChange w:id="703" w:author="Nonox" w:date="2020-09-11T15:01:00Z">
              <w:rPr/>
            </w:rPrChange>
          </w:rPr>
          <w:t xml:space="preserve"> </w:t>
        </w:r>
        <w:proofErr w:type="spellStart"/>
        <w:r w:rsidRPr="00193772">
          <w:rPr>
            <w:rFonts w:asciiTheme="minorHAnsi" w:hAnsiTheme="minorHAnsi" w:cstheme="minorHAnsi"/>
            <w:sz w:val="22"/>
            <w:szCs w:val="22"/>
            <w:rPrChange w:id="704" w:author="Nonox" w:date="2020-09-11T15:01:00Z">
              <w:rPr/>
            </w:rPrChange>
          </w:rPr>
          <w:t>Correlation</w:t>
        </w:r>
        <w:proofErr w:type="spellEnd"/>
        <w:r w:rsidRPr="00193772">
          <w:rPr>
            <w:rFonts w:asciiTheme="minorHAnsi" w:hAnsiTheme="minorHAnsi" w:cstheme="minorHAnsi"/>
            <w:sz w:val="22"/>
            <w:szCs w:val="22"/>
            <w:rPrChange w:id="705" w:author="Nonox" w:date="2020-09-11T15:01:00Z">
              <w:rPr/>
            </w:rPrChange>
          </w:rPr>
          <w:t xml:space="preserve"> </w:t>
        </w:r>
        <w:proofErr w:type="spellStart"/>
        <w:r w:rsidRPr="00193772">
          <w:rPr>
            <w:rFonts w:asciiTheme="minorHAnsi" w:hAnsiTheme="minorHAnsi" w:cstheme="minorHAnsi"/>
            <w:sz w:val="22"/>
            <w:szCs w:val="22"/>
            <w:rPrChange w:id="706" w:author="Nonox" w:date="2020-09-11T15:01:00Z">
              <w:rPr/>
            </w:rPrChange>
          </w:rPr>
          <w:t>Filters</w:t>
        </w:r>
        <w:proofErr w:type="spellEnd"/>
        <w:r w:rsidRPr="00193772">
          <w:rPr>
            <w:rFonts w:asciiTheme="minorHAnsi" w:hAnsiTheme="minorHAnsi" w:cstheme="minorHAnsi"/>
            <w:sz w:val="22"/>
            <w:szCs w:val="22"/>
            <w:rPrChange w:id="707" w:author="Nonox" w:date="2020-09-11T15:01:00Z">
              <w:rPr/>
            </w:rPrChange>
          </w:rPr>
          <w:t>) utilise le même principe que le MIL mais le calcul des données récoltées est différent. Ainsi, il traite les données plus rapidement que le MIL.</w:t>
        </w:r>
      </w:ins>
    </w:p>
    <w:p w:rsidR="00193772" w:rsidRDefault="00193772" w:rsidP="00193772">
      <w:pPr>
        <w:pStyle w:val="Standard"/>
        <w:rPr>
          <w:ins w:id="708" w:author="Nonox" w:date="2020-09-11T15:04:00Z"/>
          <w:rFonts w:asciiTheme="minorHAnsi" w:hAnsiTheme="minorHAnsi" w:cstheme="minorHAnsi"/>
          <w:sz w:val="22"/>
          <w:szCs w:val="22"/>
        </w:rPr>
      </w:pPr>
    </w:p>
    <w:p w:rsidR="00A27DFA" w:rsidRPr="00517447" w:rsidRDefault="00A27DFA" w:rsidP="00A27DFA">
      <w:pPr>
        <w:pStyle w:val="Standard"/>
        <w:rPr>
          <w:ins w:id="709" w:author="Nonox" w:date="2020-09-11T15:04:00Z"/>
          <w:rFonts w:asciiTheme="minorHAnsi" w:hAnsiTheme="minorHAnsi" w:cstheme="minorHAnsi"/>
          <w:b/>
          <w:bCs/>
          <w:sz w:val="22"/>
          <w:szCs w:val="22"/>
          <w:u w:val="single"/>
        </w:rPr>
      </w:pPr>
      <w:ins w:id="710" w:author="Nonox" w:date="2020-09-11T15:04:00Z">
        <w:r>
          <w:rPr>
            <w:rFonts w:asciiTheme="minorHAnsi" w:hAnsiTheme="minorHAnsi" w:cstheme="minorHAnsi"/>
            <w:b/>
            <w:bCs/>
            <w:sz w:val="22"/>
            <w:szCs w:val="22"/>
            <w:u w:val="single"/>
          </w:rPr>
          <w:t>CSRT</w:t>
        </w:r>
        <w:r w:rsidRPr="00517447">
          <w:rPr>
            <w:rFonts w:asciiTheme="minorHAnsi" w:hAnsiTheme="minorHAnsi" w:cstheme="minorHAnsi"/>
            <w:b/>
            <w:bCs/>
            <w:sz w:val="22"/>
            <w:szCs w:val="22"/>
            <w:u w:val="single"/>
          </w:rPr>
          <w:t> :</w:t>
        </w:r>
      </w:ins>
    </w:p>
    <w:p w:rsidR="00A27DFA" w:rsidRPr="00517447" w:rsidRDefault="00A27DFA" w:rsidP="00A27DFA">
      <w:pPr>
        <w:pStyle w:val="Standard"/>
        <w:rPr>
          <w:ins w:id="711" w:author="Nonox" w:date="2020-09-11T15:04:00Z"/>
          <w:rFonts w:asciiTheme="minorHAnsi" w:hAnsiTheme="minorHAnsi" w:cstheme="minorHAnsi"/>
          <w:b/>
          <w:bCs/>
          <w:sz w:val="22"/>
          <w:szCs w:val="22"/>
          <w:u w:val="single"/>
        </w:rPr>
      </w:pPr>
    </w:p>
    <w:p w:rsidR="00A27DFA" w:rsidRDefault="00A27DFA" w:rsidP="00A27DFA">
      <w:pPr>
        <w:pStyle w:val="Standard"/>
        <w:rPr>
          <w:ins w:id="712" w:author="Nonox" w:date="2020-09-11T15:08:00Z"/>
          <w:rFonts w:asciiTheme="minorHAnsi" w:hAnsiTheme="minorHAnsi" w:cstheme="minorHAnsi"/>
          <w:sz w:val="22"/>
          <w:szCs w:val="22"/>
        </w:rPr>
      </w:pPr>
      <w:ins w:id="713" w:author="Nonox" w:date="2020-09-11T15:04:00Z">
        <w:r>
          <w:rPr>
            <w:rFonts w:asciiTheme="minorHAnsi" w:hAnsiTheme="minorHAnsi" w:cstheme="minorHAnsi"/>
            <w:sz w:val="22"/>
            <w:szCs w:val="22"/>
          </w:rPr>
          <w:t xml:space="preserve">CSRT (en anglais, </w:t>
        </w:r>
      </w:ins>
      <w:ins w:id="714" w:author="Nonox" w:date="2020-09-11T15:05:00Z">
        <w:r>
          <w:rPr>
            <w:rFonts w:asciiTheme="minorHAnsi" w:hAnsiTheme="minorHAnsi" w:cstheme="minorHAnsi"/>
            <w:sz w:val="22"/>
            <w:szCs w:val="22"/>
          </w:rPr>
          <w:t xml:space="preserve">Discriminative </w:t>
        </w:r>
        <w:proofErr w:type="spellStart"/>
        <w:r>
          <w:rPr>
            <w:rFonts w:asciiTheme="minorHAnsi" w:hAnsiTheme="minorHAnsi" w:cstheme="minorHAnsi"/>
            <w:sz w:val="22"/>
            <w:szCs w:val="22"/>
          </w:rPr>
          <w:t>Correlation</w:t>
        </w:r>
        <w:proofErr w:type="spellEnd"/>
        <w:r>
          <w:rPr>
            <w:rFonts w:asciiTheme="minorHAnsi" w:hAnsiTheme="minorHAnsi" w:cstheme="minorHAnsi"/>
            <w:sz w:val="22"/>
            <w:szCs w:val="22"/>
          </w:rPr>
          <w:t xml:space="preserve"> </w:t>
        </w:r>
        <w:proofErr w:type="spellStart"/>
        <w:r>
          <w:rPr>
            <w:rFonts w:asciiTheme="minorHAnsi" w:hAnsiTheme="minorHAnsi" w:cstheme="minorHAnsi"/>
            <w:sz w:val="22"/>
            <w:szCs w:val="22"/>
          </w:rPr>
          <w:t>Filter</w:t>
        </w:r>
        <w:proofErr w:type="spellEnd"/>
        <w:r>
          <w:rPr>
            <w:rFonts w:asciiTheme="minorHAnsi" w:hAnsiTheme="minorHAnsi" w:cstheme="minorHAnsi"/>
            <w:sz w:val="22"/>
            <w:szCs w:val="22"/>
          </w:rPr>
          <w:t xml:space="preserve">), utilise </w:t>
        </w:r>
      </w:ins>
      <w:ins w:id="715" w:author="Nonox" w:date="2020-09-11T15:06:00Z">
        <w:r>
          <w:rPr>
            <w:rFonts w:asciiTheme="minorHAnsi" w:hAnsiTheme="minorHAnsi" w:cstheme="minorHAnsi"/>
            <w:sz w:val="22"/>
            <w:szCs w:val="22"/>
          </w:rPr>
          <w:t xml:space="preserve">la fiabilité spatiale pour ajuster le filtre à la région d’intérêt et améliorer le </w:t>
        </w:r>
        <w:proofErr w:type="spellStart"/>
        <w:r>
          <w:rPr>
            <w:rFonts w:asciiTheme="minorHAnsi" w:hAnsiTheme="minorHAnsi" w:cstheme="minorHAnsi"/>
            <w:sz w:val="22"/>
            <w:szCs w:val="22"/>
          </w:rPr>
          <w:t>tracking</w:t>
        </w:r>
        <w:proofErr w:type="spellEnd"/>
        <w:r>
          <w:rPr>
            <w:rFonts w:asciiTheme="minorHAnsi" w:hAnsiTheme="minorHAnsi" w:cstheme="minorHAnsi"/>
            <w:sz w:val="22"/>
            <w:szCs w:val="22"/>
          </w:rPr>
          <w:t xml:space="preserve">. </w:t>
        </w:r>
      </w:ins>
      <w:ins w:id="716" w:author="Nonox" w:date="2020-09-11T15:07:00Z">
        <w:r>
          <w:rPr>
            <w:rFonts w:asciiTheme="minorHAnsi" w:hAnsiTheme="minorHAnsi" w:cstheme="minorHAnsi"/>
            <w:sz w:val="22"/>
            <w:szCs w:val="22"/>
          </w:rPr>
          <w:t xml:space="preserve">Il est utilisé pour </w:t>
        </w:r>
        <w:proofErr w:type="spellStart"/>
        <w:r>
          <w:rPr>
            <w:rFonts w:asciiTheme="minorHAnsi" w:hAnsiTheme="minorHAnsi" w:cstheme="minorHAnsi"/>
            <w:sz w:val="22"/>
            <w:szCs w:val="22"/>
          </w:rPr>
          <w:t>tracker</w:t>
        </w:r>
        <w:proofErr w:type="spellEnd"/>
        <w:r>
          <w:rPr>
            <w:rFonts w:asciiTheme="minorHAnsi" w:hAnsiTheme="minorHAnsi" w:cstheme="minorHAnsi"/>
            <w:sz w:val="22"/>
            <w:szCs w:val="22"/>
          </w:rPr>
          <w:t xml:space="preserve"> des objets ou régions non rectangulaire. L’algorithme utilise </w:t>
        </w:r>
      </w:ins>
      <w:ins w:id="717" w:author="Nonox" w:date="2020-09-11T15:08:00Z">
        <w:r>
          <w:rPr>
            <w:rFonts w:asciiTheme="minorHAnsi" w:hAnsiTheme="minorHAnsi" w:cstheme="minorHAnsi"/>
            <w:sz w:val="22"/>
            <w:szCs w:val="22"/>
          </w:rPr>
          <w:t>les histogrammes de gradients orientés (HOG) pour fonctionner. Il est plus précis que le KCF mais en contrepartie, est beaucoup plus lent.</w:t>
        </w:r>
      </w:ins>
    </w:p>
    <w:p w:rsidR="00A27DFA" w:rsidRDefault="00A27DFA" w:rsidP="00A27DFA">
      <w:pPr>
        <w:pStyle w:val="Standard"/>
        <w:rPr>
          <w:ins w:id="718" w:author="Nonox" w:date="2020-09-11T15:08:00Z"/>
          <w:rFonts w:asciiTheme="minorHAnsi" w:hAnsiTheme="minorHAnsi" w:cstheme="minorHAnsi"/>
          <w:sz w:val="22"/>
          <w:szCs w:val="22"/>
        </w:rPr>
      </w:pPr>
    </w:p>
    <w:p w:rsidR="00A27DFA" w:rsidRPr="00193772" w:rsidRDefault="00A27DFA" w:rsidP="00A27DFA">
      <w:pPr>
        <w:pStyle w:val="Standard"/>
        <w:rPr>
          <w:ins w:id="719" w:author="Nonox" w:date="2020-09-11T15:01:00Z"/>
          <w:rFonts w:asciiTheme="minorHAnsi" w:hAnsiTheme="minorHAnsi" w:cstheme="minorHAnsi"/>
          <w:sz w:val="22"/>
          <w:szCs w:val="22"/>
          <w:rPrChange w:id="720" w:author="Nonox" w:date="2020-09-11T15:01:00Z">
            <w:rPr>
              <w:ins w:id="721" w:author="Nonox" w:date="2020-09-11T15:01:00Z"/>
            </w:rPr>
          </w:rPrChange>
        </w:rPr>
      </w:pPr>
    </w:p>
    <w:p w:rsidR="00193772" w:rsidRPr="00193772" w:rsidRDefault="00193772" w:rsidP="00193772">
      <w:pPr>
        <w:pStyle w:val="Standard"/>
        <w:rPr>
          <w:ins w:id="722" w:author="Nonox" w:date="2020-09-11T15:01:00Z"/>
          <w:rFonts w:asciiTheme="minorHAnsi" w:hAnsiTheme="minorHAnsi" w:cstheme="minorHAnsi"/>
          <w:b/>
          <w:bCs/>
          <w:sz w:val="22"/>
          <w:szCs w:val="22"/>
          <w:u w:val="single"/>
          <w:rPrChange w:id="723" w:author="Nonox" w:date="2020-09-11T15:01:00Z">
            <w:rPr>
              <w:ins w:id="724" w:author="Nonox" w:date="2020-09-11T15:01:00Z"/>
              <w:b/>
              <w:bCs/>
              <w:u w:val="single"/>
            </w:rPr>
          </w:rPrChange>
        </w:rPr>
      </w:pPr>
      <w:ins w:id="725" w:author="Nonox" w:date="2020-09-11T15:01:00Z">
        <w:r w:rsidRPr="00193772">
          <w:rPr>
            <w:rFonts w:asciiTheme="minorHAnsi" w:hAnsiTheme="minorHAnsi" w:cstheme="minorHAnsi"/>
            <w:b/>
            <w:bCs/>
            <w:sz w:val="22"/>
            <w:szCs w:val="22"/>
            <w:u w:val="single"/>
            <w:rPrChange w:id="726" w:author="Nonox" w:date="2020-09-11T15:01:00Z">
              <w:rPr>
                <w:b/>
                <w:bCs/>
                <w:u w:val="single"/>
              </w:rPr>
            </w:rPrChange>
          </w:rPr>
          <w:t>TLD :</w:t>
        </w:r>
      </w:ins>
    </w:p>
    <w:p w:rsidR="00193772" w:rsidRPr="00193772" w:rsidRDefault="00193772" w:rsidP="00193772">
      <w:pPr>
        <w:pStyle w:val="Standard"/>
        <w:rPr>
          <w:ins w:id="727" w:author="Nonox" w:date="2020-09-11T15:01:00Z"/>
          <w:rFonts w:asciiTheme="minorHAnsi" w:hAnsiTheme="minorHAnsi" w:cstheme="minorHAnsi"/>
          <w:b/>
          <w:bCs/>
          <w:sz w:val="22"/>
          <w:szCs w:val="22"/>
          <w:u w:val="single"/>
          <w:rPrChange w:id="728" w:author="Nonox" w:date="2020-09-11T15:01:00Z">
            <w:rPr>
              <w:ins w:id="729" w:author="Nonox" w:date="2020-09-11T15:01:00Z"/>
              <w:b/>
              <w:bCs/>
              <w:u w:val="single"/>
            </w:rPr>
          </w:rPrChange>
        </w:rPr>
      </w:pPr>
    </w:p>
    <w:p w:rsidR="00193772" w:rsidRPr="00193772" w:rsidRDefault="00193772" w:rsidP="00193772">
      <w:pPr>
        <w:pStyle w:val="Standard"/>
        <w:rPr>
          <w:ins w:id="730" w:author="Nonox" w:date="2020-09-11T15:01:00Z"/>
          <w:rFonts w:asciiTheme="minorHAnsi" w:hAnsiTheme="minorHAnsi" w:cstheme="minorHAnsi"/>
          <w:sz w:val="22"/>
          <w:szCs w:val="22"/>
          <w:rPrChange w:id="731" w:author="Nonox" w:date="2020-09-11T15:01:00Z">
            <w:rPr>
              <w:ins w:id="732" w:author="Nonox" w:date="2020-09-11T15:01:00Z"/>
            </w:rPr>
          </w:rPrChange>
        </w:rPr>
      </w:pPr>
      <w:ins w:id="733" w:author="Nonox" w:date="2020-09-11T15:01:00Z">
        <w:r w:rsidRPr="00193772">
          <w:rPr>
            <w:rFonts w:asciiTheme="minorHAnsi" w:hAnsiTheme="minorHAnsi" w:cstheme="minorHAnsi"/>
            <w:sz w:val="22"/>
            <w:szCs w:val="22"/>
            <w:rPrChange w:id="734" w:author="Nonox" w:date="2020-09-11T15:01:00Z">
              <w:rPr/>
            </w:rPrChange>
          </w:rPr>
          <w:t>Le TLD décompose le suivi de l’objet en 3 étapes : Le suivi (</w:t>
        </w:r>
        <w:proofErr w:type="spellStart"/>
        <w:r w:rsidRPr="00193772">
          <w:rPr>
            <w:rFonts w:asciiTheme="minorHAnsi" w:hAnsiTheme="minorHAnsi" w:cstheme="minorHAnsi"/>
            <w:b/>
            <w:bCs/>
            <w:sz w:val="22"/>
            <w:szCs w:val="22"/>
            <w:rPrChange w:id="735" w:author="Nonox" w:date="2020-09-11T15:01:00Z">
              <w:rPr>
                <w:b/>
                <w:bCs/>
              </w:rPr>
            </w:rPrChange>
          </w:rPr>
          <w:t>T</w:t>
        </w:r>
        <w:r>
          <w:rPr>
            <w:rFonts w:asciiTheme="minorHAnsi" w:hAnsiTheme="minorHAnsi" w:cstheme="minorHAnsi"/>
            <w:sz w:val="22"/>
            <w:szCs w:val="22"/>
          </w:rPr>
          <w:t>racking</w:t>
        </w:r>
        <w:proofErr w:type="spellEnd"/>
        <w:r>
          <w:rPr>
            <w:rFonts w:asciiTheme="minorHAnsi" w:hAnsiTheme="minorHAnsi" w:cstheme="minorHAnsi"/>
            <w:sz w:val="22"/>
            <w:szCs w:val="22"/>
          </w:rPr>
          <w:t>)</w:t>
        </w:r>
        <w:r w:rsidRPr="00193772">
          <w:rPr>
            <w:rFonts w:asciiTheme="minorHAnsi" w:hAnsiTheme="minorHAnsi" w:cstheme="minorHAnsi"/>
            <w:sz w:val="22"/>
            <w:szCs w:val="22"/>
            <w:rPrChange w:id="736" w:author="Nonox" w:date="2020-09-11T15:01:00Z">
              <w:rPr/>
            </w:rPrChange>
          </w:rPr>
          <w:t>, l’apprentissage (</w:t>
        </w:r>
        <w:r w:rsidRPr="00193772">
          <w:rPr>
            <w:rFonts w:asciiTheme="minorHAnsi" w:hAnsiTheme="minorHAnsi" w:cstheme="minorHAnsi"/>
            <w:b/>
            <w:bCs/>
            <w:sz w:val="22"/>
            <w:szCs w:val="22"/>
            <w:rPrChange w:id="737" w:author="Nonox" w:date="2020-09-11T15:01:00Z">
              <w:rPr>
                <w:b/>
                <w:bCs/>
              </w:rPr>
            </w:rPrChange>
          </w:rPr>
          <w:t>L</w:t>
        </w:r>
        <w:r w:rsidRPr="00193772">
          <w:rPr>
            <w:rFonts w:asciiTheme="minorHAnsi" w:hAnsiTheme="minorHAnsi" w:cstheme="minorHAnsi"/>
            <w:sz w:val="22"/>
            <w:szCs w:val="22"/>
            <w:rPrChange w:id="738" w:author="Nonox" w:date="2020-09-11T15:01:00Z">
              <w:rPr/>
            </w:rPrChange>
          </w:rPr>
          <w:t>earning)</w:t>
        </w:r>
        <w:r w:rsidRPr="00193772">
          <w:rPr>
            <w:rFonts w:asciiTheme="minorHAnsi" w:hAnsiTheme="minorHAnsi" w:cstheme="minorHAnsi"/>
            <w:b/>
            <w:bCs/>
            <w:sz w:val="22"/>
            <w:szCs w:val="22"/>
            <w:rPrChange w:id="739" w:author="Nonox" w:date="2020-09-11T15:01:00Z">
              <w:rPr>
                <w:b/>
                <w:bCs/>
              </w:rPr>
            </w:rPrChange>
          </w:rPr>
          <w:t xml:space="preserve"> </w:t>
        </w:r>
        <w:r w:rsidRPr="00193772">
          <w:rPr>
            <w:rFonts w:asciiTheme="minorHAnsi" w:hAnsiTheme="minorHAnsi" w:cstheme="minorHAnsi"/>
            <w:sz w:val="22"/>
            <w:szCs w:val="22"/>
            <w:rPrChange w:id="740" w:author="Nonox" w:date="2020-09-11T15:01:00Z">
              <w:rPr/>
            </w:rPrChange>
          </w:rPr>
          <w:t>et la détection (</w:t>
        </w:r>
        <w:proofErr w:type="spellStart"/>
        <w:r w:rsidRPr="00193772">
          <w:rPr>
            <w:rFonts w:asciiTheme="minorHAnsi" w:hAnsiTheme="minorHAnsi" w:cstheme="minorHAnsi"/>
            <w:b/>
            <w:bCs/>
            <w:sz w:val="22"/>
            <w:szCs w:val="22"/>
            <w:rPrChange w:id="741" w:author="Nonox" w:date="2020-09-11T15:01:00Z">
              <w:rPr>
                <w:b/>
                <w:bCs/>
              </w:rPr>
            </w:rPrChange>
          </w:rPr>
          <w:t>D</w:t>
        </w:r>
        <w:r w:rsidRPr="00193772">
          <w:rPr>
            <w:rFonts w:asciiTheme="minorHAnsi" w:hAnsiTheme="minorHAnsi" w:cstheme="minorHAnsi"/>
            <w:sz w:val="22"/>
            <w:szCs w:val="22"/>
            <w:rPrChange w:id="742" w:author="Nonox" w:date="2020-09-11T15:01:00Z">
              <w:rPr/>
            </w:rPrChange>
          </w:rPr>
          <w:t>etection</w:t>
        </w:r>
        <w:proofErr w:type="spellEnd"/>
        <w:r w:rsidRPr="00193772">
          <w:rPr>
            <w:rFonts w:asciiTheme="minorHAnsi" w:hAnsiTheme="minorHAnsi" w:cstheme="minorHAnsi"/>
            <w:sz w:val="22"/>
            <w:szCs w:val="22"/>
            <w:rPrChange w:id="743" w:author="Nonox" w:date="2020-09-11T15:01:00Z">
              <w:rPr/>
            </w:rPrChange>
          </w:rPr>
          <w:t>).</w:t>
        </w:r>
      </w:ins>
    </w:p>
    <w:p w:rsidR="00193772" w:rsidRPr="00193772" w:rsidRDefault="00193772" w:rsidP="00193772">
      <w:pPr>
        <w:pStyle w:val="Standard"/>
        <w:rPr>
          <w:ins w:id="744" w:author="Nonox" w:date="2020-09-11T15:01:00Z"/>
          <w:rFonts w:asciiTheme="minorHAnsi" w:hAnsiTheme="minorHAnsi" w:cstheme="minorHAnsi"/>
          <w:sz w:val="22"/>
          <w:szCs w:val="22"/>
          <w:rPrChange w:id="745" w:author="Nonox" w:date="2020-09-11T15:01:00Z">
            <w:rPr>
              <w:ins w:id="746" w:author="Nonox" w:date="2020-09-11T15:01:00Z"/>
            </w:rPr>
          </w:rPrChange>
        </w:rPr>
      </w:pPr>
      <w:ins w:id="747" w:author="Nonox" w:date="2020-09-11T15:01:00Z">
        <w:r w:rsidRPr="00193772">
          <w:rPr>
            <w:rFonts w:asciiTheme="minorHAnsi" w:hAnsiTheme="minorHAnsi" w:cstheme="minorHAnsi"/>
            <w:sz w:val="22"/>
            <w:szCs w:val="22"/>
            <w:rPrChange w:id="748" w:author="Nonox" w:date="2020-09-11T15:01:00Z">
              <w:rPr/>
            </w:rPrChange>
          </w:rPr>
          <w:lastRenderedPageBreak/>
          <w:t xml:space="preserve">La zone à </w:t>
        </w:r>
        <w:proofErr w:type="spellStart"/>
        <w:r w:rsidRPr="00193772">
          <w:rPr>
            <w:rFonts w:asciiTheme="minorHAnsi" w:hAnsiTheme="minorHAnsi" w:cstheme="minorHAnsi"/>
            <w:sz w:val="22"/>
            <w:szCs w:val="22"/>
            <w:rPrChange w:id="749" w:author="Nonox" w:date="2020-09-11T15:01:00Z">
              <w:rPr/>
            </w:rPrChange>
          </w:rPr>
          <w:t>tracker</w:t>
        </w:r>
        <w:proofErr w:type="spellEnd"/>
        <w:r w:rsidRPr="00193772">
          <w:rPr>
            <w:rFonts w:asciiTheme="minorHAnsi" w:hAnsiTheme="minorHAnsi" w:cstheme="minorHAnsi"/>
            <w:sz w:val="22"/>
            <w:szCs w:val="22"/>
            <w:rPrChange w:id="750" w:author="Nonox" w:date="2020-09-11T15:01:00Z">
              <w:rPr/>
            </w:rPrChange>
          </w:rPr>
          <w:t xml:space="preserve"> sera analysé</w:t>
        </w:r>
        <w:r>
          <w:rPr>
            <w:rFonts w:asciiTheme="minorHAnsi" w:hAnsiTheme="minorHAnsi" w:cstheme="minorHAnsi"/>
            <w:sz w:val="22"/>
            <w:szCs w:val="22"/>
          </w:rPr>
          <w:t>e</w:t>
        </w:r>
        <w:r w:rsidRPr="00193772">
          <w:rPr>
            <w:rFonts w:asciiTheme="minorHAnsi" w:hAnsiTheme="minorHAnsi" w:cstheme="minorHAnsi"/>
            <w:sz w:val="22"/>
            <w:szCs w:val="22"/>
            <w:rPrChange w:id="751" w:author="Nonox" w:date="2020-09-11T15:01:00Z">
              <w:rPr/>
            </w:rPrChange>
          </w:rPr>
          <w:t>, tout au long du suivi, pour connaître les différentes formes de l’objet au cours du temps. Ainsi, même si l’objet sort du champ de vision, puis y revient, le TLD aura toujours l’objet en vue puisqu’il le détecte.</w:t>
        </w:r>
      </w:ins>
    </w:p>
    <w:p w:rsidR="00193772" w:rsidRPr="00193772" w:rsidRDefault="00193772" w:rsidP="00193772">
      <w:pPr>
        <w:pStyle w:val="Standard"/>
        <w:rPr>
          <w:ins w:id="752" w:author="Nonox" w:date="2020-09-11T15:01:00Z"/>
          <w:rFonts w:asciiTheme="minorHAnsi" w:hAnsiTheme="minorHAnsi" w:cstheme="minorHAnsi"/>
          <w:sz w:val="22"/>
          <w:szCs w:val="22"/>
          <w:rPrChange w:id="753" w:author="Nonox" w:date="2020-09-11T15:01:00Z">
            <w:rPr>
              <w:ins w:id="754" w:author="Nonox" w:date="2020-09-11T15:01:00Z"/>
            </w:rPr>
          </w:rPrChange>
        </w:rPr>
      </w:pPr>
      <w:ins w:id="755" w:author="Nonox" w:date="2020-09-11T15:01:00Z">
        <w:r w:rsidRPr="00193772">
          <w:rPr>
            <w:rFonts w:asciiTheme="minorHAnsi" w:hAnsiTheme="minorHAnsi" w:cstheme="minorHAnsi"/>
            <w:sz w:val="22"/>
            <w:szCs w:val="22"/>
            <w:rPrChange w:id="756" w:author="Nonox" w:date="2020-09-11T15:01:00Z">
              <w:rPr/>
            </w:rPrChange>
          </w:rPr>
          <w:t>Cet algorithme est celui qui réagit le mieux aux occlusion. Cependant, beaucoup de faux positifs apparaissent dû au fait que si l’objet qui réapparaît n’est pas exactement le même, l’algorithme aura tendance à penser qu’il l’est (comme avec par exemple avec 2 personnes différentes).</w:t>
        </w:r>
      </w:ins>
    </w:p>
    <w:p w:rsidR="00193772" w:rsidRDefault="00193772" w:rsidP="00193772">
      <w:pPr>
        <w:rPr>
          <w:ins w:id="757" w:author="Nonox" w:date="2020-09-11T15:09:00Z"/>
        </w:rPr>
      </w:pPr>
    </w:p>
    <w:p w:rsidR="009A58C1" w:rsidRDefault="009A58C1" w:rsidP="00193772">
      <w:pPr>
        <w:rPr>
          <w:ins w:id="758" w:author="Nonox" w:date="2020-09-11T15:09:00Z"/>
        </w:rPr>
      </w:pPr>
    </w:p>
    <w:p w:rsidR="009A58C1" w:rsidRDefault="009A58C1" w:rsidP="00193772">
      <w:pPr>
        <w:rPr>
          <w:ins w:id="759" w:author="Nonox" w:date="2020-09-11T15:09:00Z"/>
        </w:rPr>
      </w:pPr>
    </w:p>
    <w:p w:rsidR="00E820C0" w:rsidRDefault="00E820C0" w:rsidP="00E820C0">
      <w:pPr>
        <w:rPr>
          <w:ins w:id="760" w:author="Nonox" w:date="2020-09-11T15:10:00Z"/>
          <w:b/>
          <w:sz w:val="32"/>
          <w:szCs w:val="32"/>
          <w:u w:val="single"/>
        </w:rPr>
      </w:pPr>
      <w:proofErr w:type="spellStart"/>
      <w:ins w:id="761" w:author="Nonox" w:date="2020-09-11T15:10:00Z">
        <w:r>
          <w:rPr>
            <w:b/>
            <w:sz w:val="32"/>
            <w:szCs w:val="32"/>
            <w:u w:val="single"/>
          </w:rPr>
          <w:t>Tracking_</w:t>
        </w:r>
        <w:proofErr w:type="gramStart"/>
        <w:r>
          <w:rPr>
            <w:b/>
            <w:sz w:val="32"/>
            <w:szCs w:val="32"/>
            <w:u w:val="single"/>
          </w:rPr>
          <w:t>zone</w:t>
        </w:r>
        <w:proofErr w:type="spellEnd"/>
        <w:r>
          <w:rPr>
            <w:b/>
            <w:sz w:val="32"/>
            <w:szCs w:val="32"/>
            <w:u w:val="single"/>
          </w:rPr>
          <w:t>(</w:t>
        </w:r>
        <w:proofErr w:type="gramEnd"/>
        <w:r>
          <w:rPr>
            <w:b/>
            <w:sz w:val="32"/>
            <w:szCs w:val="32"/>
            <w:u w:val="single"/>
          </w:rPr>
          <w:t>):</w:t>
        </w:r>
      </w:ins>
    </w:p>
    <w:p w:rsidR="00E820C0" w:rsidRDefault="00E820C0" w:rsidP="00E820C0">
      <w:pPr>
        <w:rPr>
          <w:ins w:id="762" w:author="Nonox" w:date="2020-09-11T15:10:00Z"/>
          <w:b/>
          <w:sz w:val="32"/>
          <w:szCs w:val="32"/>
          <w:u w:val="single"/>
        </w:rPr>
      </w:pPr>
    </w:p>
    <w:p w:rsidR="00E820C0" w:rsidRDefault="00E820C0" w:rsidP="00E820C0">
      <w:pPr>
        <w:rPr>
          <w:ins w:id="763" w:author="Nonox" w:date="2020-09-11T15:10:00Z"/>
        </w:rPr>
      </w:pPr>
    </w:p>
    <w:p w:rsidR="009A58C1" w:rsidRDefault="00E820C0" w:rsidP="00E820C0">
      <w:pPr>
        <w:rPr>
          <w:ins w:id="764" w:author="Nonox" w:date="2020-09-11T15:53:00Z"/>
        </w:rPr>
      </w:pPr>
      <w:ins w:id="765" w:author="Nonox" w:date="2020-09-11T15:10:00Z">
        <w:r>
          <w:t>Cette fonction permet de suivre une zone sélectionné</w:t>
        </w:r>
      </w:ins>
      <w:ins w:id="766" w:author="Nonox" w:date="2020-09-11T15:11:00Z">
        <w:r>
          <w:t>e</w:t>
        </w:r>
      </w:ins>
      <w:ins w:id="767" w:author="Nonox" w:date="2020-09-11T15:10:00Z">
        <w:r>
          <w:t xml:space="preserve"> par l</w:t>
        </w:r>
      </w:ins>
      <w:ins w:id="768" w:author="Nonox" w:date="2020-09-11T15:11:00Z">
        <w:r>
          <w:t xml:space="preserve">’utilisateur lui-même sur le flux vidéo. </w:t>
        </w:r>
      </w:ins>
      <w:ins w:id="769" w:author="Nonox" w:date="2020-09-11T15:10:00Z">
        <w:r>
          <w:t>Tout d’abord, on demande à l’utilisateur l’algorithme qu’</w:t>
        </w:r>
        <w:r w:rsidR="00A24AA0">
          <w:t>il souhaite utiliser</w:t>
        </w:r>
      </w:ins>
      <w:ins w:id="770" w:author="Nonox" w:date="2020-09-11T15:53:00Z">
        <w:r w:rsidR="00A24AA0">
          <w:t> </w:t>
        </w:r>
      </w:ins>
      <w:ins w:id="771" w:author="Nonox" w:date="2020-09-11T15:10:00Z">
        <w:r w:rsidR="00A24AA0">
          <w:t>:</w:t>
        </w:r>
      </w:ins>
    </w:p>
    <w:p w:rsidR="00231F5A" w:rsidRDefault="00231F5A" w:rsidP="00E820C0">
      <w:pPr>
        <w:rPr>
          <w:ins w:id="772" w:author="Nonox" w:date="2020-09-24T15:25:00Z"/>
        </w:rPr>
      </w:pPr>
      <w:ins w:id="773" w:author="Nonox" w:date="2020-09-11T15:53:00Z">
        <w:r>
          <w:rPr>
            <w:noProof/>
            <w:lang w:eastAsia="fr-FR"/>
          </w:rPr>
          <w:drawing>
            <wp:anchor distT="0" distB="0" distL="114300" distR="114300" simplePos="0" relativeHeight="251681792" behindDoc="0" locked="0" layoutInCell="1" allowOverlap="1" wp14:anchorId="5AB7965C" wp14:editId="50101CEA">
              <wp:simplePos x="0" y="0"/>
              <wp:positionH relativeFrom="margin">
                <wp:posOffset>-146457</wp:posOffset>
              </wp:positionH>
              <wp:positionV relativeFrom="margin">
                <wp:posOffset>3377641</wp:posOffset>
              </wp:positionV>
              <wp:extent cx="5210175" cy="4037965"/>
              <wp:effectExtent l="0" t="0" r="9525" b="635"/>
              <wp:wrapSquare wrapText="bothSides"/>
              <wp:docPr id="55"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5210175" cy="4037965"/>
                      </a:xfrm>
                      <a:prstGeom prst="rect">
                        <a:avLst/>
                      </a:prstGeom>
                    </pic:spPr>
                  </pic:pic>
                </a:graphicData>
              </a:graphic>
            </wp:anchor>
          </w:drawing>
        </w:r>
      </w:ins>
    </w:p>
    <w:p w:rsidR="00231F5A" w:rsidRDefault="00231F5A" w:rsidP="00E820C0">
      <w:pPr>
        <w:rPr>
          <w:ins w:id="774" w:author="Nonox" w:date="2020-09-24T15:25:00Z"/>
        </w:rPr>
      </w:pPr>
    </w:p>
    <w:p w:rsidR="00231F5A" w:rsidRDefault="00231F5A" w:rsidP="00E820C0">
      <w:pPr>
        <w:rPr>
          <w:ins w:id="775" w:author="Nonox" w:date="2020-09-24T15:25:00Z"/>
        </w:rPr>
      </w:pPr>
    </w:p>
    <w:p w:rsidR="00231F5A" w:rsidRDefault="00231F5A" w:rsidP="00E820C0">
      <w:pPr>
        <w:rPr>
          <w:ins w:id="776" w:author="Nonox" w:date="2020-09-24T15:25:00Z"/>
        </w:rPr>
      </w:pPr>
    </w:p>
    <w:p w:rsidR="00231F5A" w:rsidRDefault="00231F5A" w:rsidP="00E820C0">
      <w:pPr>
        <w:rPr>
          <w:ins w:id="777" w:author="Nonox" w:date="2020-09-24T15:25:00Z"/>
        </w:rPr>
      </w:pPr>
    </w:p>
    <w:p w:rsidR="00231F5A" w:rsidRDefault="00231F5A" w:rsidP="00E820C0">
      <w:pPr>
        <w:rPr>
          <w:ins w:id="778" w:author="Nonox" w:date="2020-09-24T15:25:00Z"/>
        </w:rPr>
      </w:pPr>
    </w:p>
    <w:p w:rsidR="00231F5A" w:rsidRDefault="00231F5A" w:rsidP="00E820C0">
      <w:pPr>
        <w:rPr>
          <w:ins w:id="779" w:author="Nonox" w:date="2020-09-24T15:25:00Z"/>
        </w:rPr>
      </w:pPr>
    </w:p>
    <w:p w:rsidR="00231F5A" w:rsidRDefault="00231F5A" w:rsidP="00E820C0">
      <w:pPr>
        <w:rPr>
          <w:ins w:id="780" w:author="Nonox" w:date="2020-09-24T15:25:00Z"/>
        </w:rPr>
      </w:pPr>
    </w:p>
    <w:p w:rsidR="00231F5A" w:rsidRDefault="00231F5A" w:rsidP="00E820C0">
      <w:pPr>
        <w:rPr>
          <w:ins w:id="781" w:author="Nonox" w:date="2020-09-24T15:25:00Z"/>
        </w:rPr>
      </w:pPr>
    </w:p>
    <w:p w:rsidR="00231F5A" w:rsidRDefault="00231F5A" w:rsidP="00E820C0">
      <w:pPr>
        <w:rPr>
          <w:ins w:id="782" w:author="Nonox" w:date="2020-09-24T15:25:00Z"/>
        </w:rPr>
      </w:pPr>
    </w:p>
    <w:p w:rsidR="00231F5A" w:rsidRDefault="00231F5A" w:rsidP="00E820C0">
      <w:pPr>
        <w:rPr>
          <w:ins w:id="783" w:author="Nonox" w:date="2020-09-24T15:25:00Z"/>
        </w:rPr>
      </w:pPr>
    </w:p>
    <w:p w:rsidR="00A24AA0" w:rsidRDefault="00A24AA0" w:rsidP="00E820C0">
      <w:pPr>
        <w:rPr>
          <w:ins w:id="784" w:author="Nonox" w:date="2020-09-11T15:53:00Z"/>
        </w:rPr>
      </w:pPr>
    </w:p>
    <w:p w:rsidR="00A24AA0" w:rsidRDefault="00A24AA0" w:rsidP="00E820C0">
      <w:pPr>
        <w:rPr>
          <w:ins w:id="785" w:author="Nonox" w:date="2020-09-11T15:53:00Z"/>
        </w:rPr>
      </w:pPr>
    </w:p>
    <w:p w:rsidR="00A24AA0" w:rsidRDefault="00A24AA0" w:rsidP="00E820C0">
      <w:pPr>
        <w:rPr>
          <w:ins w:id="786" w:author="Nonox" w:date="2020-09-11T15:53:00Z"/>
        </w:rPr>
      </w:pPr>
    </w:p>
    <w:p w:rsidR="00A24AA0" w:rsidRDefault="00A24AA0" w:rsidP="00E820C0">
      <w:pPr>
        <w:rPr>
          <w:ins w:id="787" w:author="Nonox" w:date="2020-09-11T15:53:00Z"/>
        </w:rPr>
      </w:pPr>
    </w:p>
    <w:p w:rsidR="00A24AA0" w:rsidRDefault="00A24AA0" w:rsidP="00E820C0">
      <w:pPr>
        <w:rPr>
          <w:ins w:id="788" w:author="Nonox" w:date="2020-09-11T15:54:00Z"/>
        </w:rPr>
      </w:pPr>
      <w:ins w:id="789" w:author="Nonox" w:date="2020-09-11T15:54:00Z">
        <w:r>
          <w:t>On lit ensuite le flux vidéo :</w:t>
        </w:r>
      </w:ins>
    </w:p>
    <w:p w:rsidR="00A24AA0" w:rsidRDefault="00A24AA0" w:rsidP="00E820C0">
      <w:pPr>
        <w:rPr>
          <w:ins w:id="790" w:author="Nonox" w:date="2020-09-11T15:54:00Z"/>
        </w:rPr>
      </w:pPr>
      <w:ins w:id="791" w:author="Nonox" w:date="2020-09-11T15:54:00Z">
        <w:r>
          <w:rPr>
            <w:noProof/>
            <w:lang w:eastAsia="fr-FR"/>
          </w:rPr>
          <w:lastRenderedPageBreak/>
          <w:drawing>
            <wp:anchor distT="0" distB="0" distL="114300" distR="114300" simplePos="0" relativeHeight="251683840" behindDoc="0" locked="0" layoutInCell="1" allowOverlap="1" wp14:anchorId="658F392D" wp14:editId="42914D56">
              <wp:simplePos x="0" y="0"/>
              <wp:positionH relativeFrom="margin">
                <wp:align>left</wp:align>
              </wp:positionH>
              <wp:positionV relativeFrom="paragraph">
                <wp:posOffset>7594</wp:posOffset>
              </wp:positionV>
              <wp:extent cx="3324239" cy="3086280"/>
              <wp:effectExtent l="0" t="0" r="0" b="0"/>
              <wp:wrapSquare wrapText="bothSides"/>
              <wp:docPr id="56"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3324239" cy="3086280"/>
                      </a:xfrm>
                      <a:prstGeom prst="rect">
                        <a:avLst/>
                      </a:prstGeom>
                    </pic:spPr>
                  </pic:pic>
                </a:graphicData>
              </a:graphic>
            </wp:anchor>
          </w:drawing>
        </w:r>
      </w:ins>
    </w:p>
    <w:p w:rsidR="00A24AA0" w:rsidRDefault="00A24AA0" w:rsidP="00E820C0">
      <w:pPr>
        <w:rPr>
          <w:ins w:id="792" w:author="Nonox" w:date="2020-09-11T15:53:00Z"/>
        </w:rPr>
      </w:pPr>
    </w:p>
    <w:p w:rsidR="00A24AA0" w:rsidRDefault="00A24AA0" w:rsidP="00E820C0">
      <w:pPr>
        <w:rPr>
          <w:ins w:id="793" w:author="Nonox" w:date="2020-09-11T15:53:00Z"/>
        </w:rPr>
      </w:pPr>
    </w:p>
    <w:p w:rsidR="00A24AA0" w:rsidRDefault="00A24AA0" w:rsidP="00E820C0">
      <w:pPr>
        <w:rPr>
          <w:ins w:id="794" w:author="Nonox" w:date="2020-09-11T15:53:00Z"/>
        </w:rPr>
      </w:pPr>
    </w:p>
    <w:p w:rsidR="00A24AA0" w:rsidRDefault="00A24AA0" w:rsidP="00E820C0">
      <w:pPr>
        <w:rPr>
          <w:ins w:id="795" w:author="Nonox" w:date="2020-09-11T15:53:00Z"/>
        </w:rPr>
      </w:pPr>
    </w:p>
    <w:p w:rsidR="00A24AA0" w:rsidRDefault="00A24AA0" w:rsidP="00E820C0">
      <w:pPr>
        <w:rPr>
          <w:ins w:id="796" w:author="Nonox" w:date="2020-09-11T15:53:00Z"/>
        </w:rPr>
      </w:pPr>
    </w:p>
    <w:p w:rsidR="00A24AA0" w:rsidRDefault="00A24AA0" w:rsidP="00E820C0">
      <w:pPr>
        <w:rPr>
          <w:ins w:id="797" w:author="Nonox" w:date="2020-09-11T15:53:00Z"/>
        </w:rPr>
      </w:pPr>
    </w:p>
    <w:p w:rsidR="00A24AA0" w:rsidRDefault="00A24AA0" w:rsidP="00E820C0">
      <w:pPr>
        <w:rPr>
          <w:ins w:id="798" w:author="Nonox" w:date="2020-09-11T15:53:00Z"/>
        </w:rPr>
      </w:pPr>
    </w:p>
    <w:p w:rsidR="00A24AA0" w:rsidRDefault="00A24AA0" w:rsidP="00E820C0">
      <w:pPr>
        <w:rPr>
          <w:ins w:id="799" w:author="Nonox" w:date="2020-09-11T15:53:00Z"/>
        </w:rPr>
      </w:pPr>
    </w:p>
    <w:p w:rsidR="00A24AA0" w:rsidRDefault="00A24AA0" w:rsidP="00E820C0">
      <w:pPr>
        <w:rPr>
          <w:ins w:id="800" w:author="Nonox" w:date="2020-09-11T15:54:00Z"/>
        </w:rPr>
      </w:pPr>
      <w:ins w:id="801" w:author="Nonox" w:date="2020-09-11T15:53:00Z">
        <w:r>
          <w:tab/>
        </w:r>
        <w:r>
          <w:tab/>
        </w:r>
        <w:r>
          <w:tab/>
        </w:r>
        <w:r>
          <w:tab/>
        </w:r>
        <w:r>
          <w:tab/>
        </w:r>
        <w:r>
          <w:tab/>
        </w:r>
        <w:r>
          <w:tab/>
        </w:r>
        <w:r>
          <w:tab/>
        </w:r>
        <w:r>
          <w:tab/>
        </w:r>
        <w:r>
          <w:tab/>
        </w:r>
        <w:r>
          <w:tab/>
        </w:r>
        <w:r>
          <w:tab/>
        </w:r>
        <w:r>
          <w:tab/>
        </w:r>
      </w:ins>
    </w:p>
    <w:p w:rsidR="00A24AA0" w:rsidRDefault="00A24AA0" w:rsidP="00E820C0">
      <w:pPr>
        <w:rPr>
          <w:ins w:id="802" w:author="Nonox" w:date="2020-09-11T15:54:00Z"/>
        </w:rPr>
      </w:pPr>
    </w:p>
    <w:p w:rsidR="00A24AA0" w:rsidRDefault="00A24AA0" w:rsidP="00E820C0">
      <w:pPr>
        <w:rPr>
          <w:ins w:id="803" w:author="Nonox" w:date="2020-09-11T15:54:00Z"/>
        </w:rPr>
      </w:pPr>
      <w:ins w:id="804" w:author="Nonox" w:date="2020-09-11T15:54:00Z">
        <w:r>
          <w:t>On enregistre la première image de ce flux dans une variable nommé frame.</w:t>
        </w:r>
      </w:ins>
    </w:p>
    <w:p w:rsidR="00A24AA0" w:rsidRDefault="00A24AA0" w:rsidP="00E820C0">
      <w:pPr>
        <w:rPr>
          <w:ins w:id="805" w:author="Nonox" w:date="2020-09-11T15:56:00Z"/>
        </w:rPr>
      </w:pPr>
      <w:ins w:id="806" w:author="Nonox" w:date="2020-09-11T15:56:00Z">
        <w:r>
          <w:t>On utilisera ensuite « </w:t>
        </w:r>
        <w:proofErr w:type="spellStart"/>
        <w:proofErr w:type="gramStart"/>
        <w:r w:rsidRPr="00A24AA0">
          <w:rPr>
            <w:b/>
            <w:rPrChange w:id="807" w:author="Nonox" w:date="2020-09-11T15:56:00Z">
              <w:rPr/>
            </w:rPrChange>
          </w:rPr>
          <w:t>selectROI</w:t>
        </w:r>
        <w:proofErr w:type="spellEnd"/>
        <w:r w:rsidRPr="00A24AA0">
          <w:rPr>
            <w:b/>
            <w:rPrChange w:id="808" w:author="Nonox" w:date="2020-09-11T15:56:00Z">
              <w:rPr/>
            </w:rPrChange>
          </w:rPr>
          <w:t>(</w:t>
        </w:r>
        <w:proofErr w:type="gramEnd"/>
        <w:r w:rsidRPr="00A24AA0">
          <w:rPr>
            <w:b/>
            <w:rPrChange w:id="809" w:author="Nonox" w:date="2020-09-11T15:56:00Z">
              <w:rPr/>
            </w:rPrChange>
          </w:rPr>
          <w:t>)</w:t>
        </w:r>
        <w:r>
          <w:t> </w:t>
        </w:r>
        <w:r w:rsidRPr="00A24AA0">
          <w:t>»</w:t>
        </w:r>
        <w:r>
          <w:t xml:space="preserve"> qui va permettre à l’utilisateur de sélectionner une zone sur l’écran :</w:t>
        </w:r>
      </w:ins>
    </w:p>
    <w:p w:rsidR="00A24AA0" w:rsidRDefault="00A24AA0" w:rsidP="00E820C0">
      <w:pPr>
        <w:rPr>
          <w:ins w:id="810" w:author="Nonox" w:date="2020-09-11T15:56:00Z"/>
        </w:rPr>
      </w:pPr>
    </w:p>
    <w:p w:rsidR="00A24AA0" w:rsidRDefault="00A24AA0" w:rsidP="00E820C0">
      <w:pPr>
        <w:rPr>
          <w:ins w:id="811" w:author="Nonox" w:date="2020-09-11T15:54:00Z"/>
        </w:rPr>
      </w:pPr>
      <w:ins w:id="812" w:author="Nonox" w:date="2020-09-11T15:57:00Z">
        <w:r>
          <w:rPr>
            <w:noProof/>
            <w:lang w:eastAsia="fr-FR"/>
          </w:rPr>
          <w:drawing>
            <wp:inline distT="0" distB="0" distL="0" distR="0" wp14:anchorId="089A0849" wp14:editId="6DC48E6B">
              <wp:extent cx="6458198" cy="212141"/>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976583" cy="229169"/>
                      </a:xfrm>
                      <a:prstGeom prst="rect">
                        <a:avLst/>
                      </a:prstGeom>
                    </pic:spPr>
                  </pic:pic>
                </a:graphicData>
              </a:graphic>
            </wp:inline>
          </w:drawing>
        </w:r>
      </w:ins>
    </w:p>
    <w:p w:rsidR="00A24AA0" w:rsidRDefault="00A24AA0" w:rsidP="00E820C0">
      <w:pPr>
        <w:rPr>
          <w:ins w:id="813" w:author="Nonox" w:date="2020-09-11T15:55:00Z"/>
        </w:rPr>
      </w:pPr>
      <w:ins w:id="814" w:author="Nonox" w:date="2020-09-11T15:54:00Z">
        <w:r>
          <w:t xml:space="preserve">On initialise ensuite le </w:t>
        </w:r>
        <w:proofErr w:type="spellStart"/>
        <w:r>
          <w:t>tracker</w:t>
        </w:r>
        <w:proofErr w:type="spellEnd"/>
        <w:r>
          <w:t xml:space="preserve"> avec la première image du flux vidéo</w:t>
        </w:r>
      </w:ins>
      <w:ins w:id="815" w:author="Nonox" w:date="2020-09-11T15:55:00Z">
        <w:r>
          <w:t>, et la liste des 4 points, correspondant aux cordonnées de la zone que l’on souhaite suivre :</w:t>
        </w:r>
      </w:ins>
    </w:p>
    <w:p w:rsidR="00A24AA0" w:rsidRDefault="00A24AA0" w:rsidP="00E820C0">
      <w:pPr>
        <w:rPr>
          <w:ins w:id="816" w:author="Nonox" w:date="2020-09-11T15:55:00Z"/>
        </w:rPr>
      </w:pPr>
      <w:ins w:id="817" w:author="Nonox" w:date="2020-09-11T15:55:00Z">
        <w:r>
          <w:rPr>
            <w:noProof/>
            <w:lang w:eastAsia="fr-FR"/>
          </w:rPr>
          <w:drawing>
            <wp:anchor distT="0" distB="0" distL="114300" distR="114300" simplePos="0" relativeHeight="251685888" behindDoc="0" locked="0" layoutInCell="1" allowOverlap="1" wp14:anchorId="0429C63B" wp14:editId="51A66C78">
              <wp:simplePos x="0" y="0"/>
              <wp:positionH relativeFrom="column">
                <wp:posOffset>0</wp:posOffset>
              </wp:positionH>
              <wp:positionV relativeFrom="paragraph">
                <wp:posOffset>182880</wp:posOffset>
              </wp:positionV>
              <wp:extent cx="4457880" cy="657360"/>
              <wp:effectExtent l="0" t="0" r="0" b="9390"/>
              <wp:wrapSquare wrapText="bothSides"/>
              <wp:docPr id="57"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4457880" cy="657360"/>
                      </a:xfrm>
                      <a:prstGeom prst="rect">
                        <a:avLst/>
                      </a:prstGeom>
                    </pic:spPr>
                  </pic:pic>
                </a:graphicData>
              </a:graphic>
            </wp:anchor>
          </w:drawing>
        </w:r>
      </w:ins>
      <w:ins w:id="818" w:author="Nonox" w:date="2020-09-11T15:53:00Z">
        <w:r>
          <w:tab/>
        </w:r>
        <w:r>
          <w:tab/>
        </w:r>
        <w:r>
          <w:tab/>
        </w:r>
        <w:r>
          <w:tab/>
        </w:r>
        <w:r>
          <w:tab/>
        </w:r>
        <w:r>
          <w:tab/>
        </w:r>
        <w:r>
          <w:tab/>
        </w:r>
        <w:r>
          <w:tab/>
        </w:r>
        <w:r>
          <w:tab/>
        </w:r>
        <w:r>
          <w:tab/>
        </w:r>
        <w:r>
          <w:tab/>
        </w:r>
        <w:r>
          <w:tab/>
        </w:r>
        <w:r>
          <w:tab/>
        </w:r>
        <w:r>
          <w:tab/>
        </w:r>
        <w:r>
          <w:tab/>
        </w:r>
        <w:r>
          <w:tab/>
        </w:r>
        <w:r>
          <w:tab/>
        </w:r>
        <w:r>
          <w:tab/>
        </w:r>
        <w:r>
          <w:tab/>
        </w:r>
      </w:ins>
    </w:p>
    <w:p w:rsidR="00A24AA0" w:rsidRDefault="00A24AA0" w:rsidP="00E820C0">
      <w:pPr>
        <w:rPr>
          <w:ins w:id="819" w:author="Nonox" w:date="2020-09-11T15:53:00Z"/>
        </w:rPr>
      </w:pPr>
      <w:ins w:id="820" w:author="Nonox" w:date="2020-09-11T15:53:00Z">
        <w:r>
          <w:tab/>
        </w:r>
      </w:ins>
    </w:p>
    <w:p w:rsidR="00A24AA0" w:rsidRDefault="00987ED0" w:rsidP="00E820C0">
      <w:pPr>
        <w:rPr>
          <w:ins w:id="821" w:author="Nonox" w:date="2020-09-11T15:58:00Z"/>
        </w:rPr>
      </w:pPr>
      <w:ins w:id="822" w:author="Nonox" w:date="2020-09-11T15:53:00Z">
        <w:r>
          <w:t>D</w:t>
        </w:r>
      </w:ins>
      <w:ins w:id="823" w:author="Nonox" w:date="2020-09-11T15:57:00Z">
        <w:r>
          <w:t xml:space="preserve">ans une boucle, on lit en continu le flux vidéo, puis on met à jour le </w:t>
        </w:r>
        <w:proofErr w:type="spellStart"/>
        <w:r>
          <w:t>tracker</w:t>
        </w:r>
        <w:proofErr w:type="spellEnd"/>
        <w:r>
          <w:t xml:space="preserve"> avec la bo</w:t>
        </w:r>
      </w:ins>
      <w:ins w:id="824" w:author="Nonox" w:date="2020-09-11T15:58:00Z">
        <w:r>
          <w:t>îte englobante « </w:t>
        </w:r>
        <w:proofErr w:type="spellStart"/>
        <w:r>
          <w:t>bbox</w:t>
        </w:r>
        <w:proofErr w:type="spellEnd"/>
        <w:r>
          <w:t xml:space="preserve"> » sur la dernière image du flux vidéo. Ainsi, la boîte englobante va avoir des cordonnées différentes à chaque itération de la boucle lors de la mise à jour du </w:t>
        </w:r>
        <w:proofErr w:type="spellStart"/>
        <w:r>
          <w:t>tracker</w:t>
        </w:r>
        <w:proofErr w:type="spellEnd"/>
        <w:r>
          <w:t>.</w:t>
        </w:r>
      </w:ins>
    </w:p>
    <w:p w:rsidR="00987ED0" w:rsidRDefault="00987ED0" w:rsidP="00E820C0">
      <w:pPr>
        <w:rPr>
          <w:ins w:id="825" w:author="Nonox" w:date="2020-09-11T15:58:00Z"/>
        </w:rPr>
      </w:pPr>
    </w:p>
    <w:p w:rsidR="00987ED0" w:rsidRDefault="00987ED0" w:rsidP="00E820C0">
      <w:pPr>
        <w:rPr>
          <w:ins w:id="826" w:author="Nonox" w:date="2020-09-11T15:58:00Z"/>
        </w:rPr>
      </w:pPr>
    </w:p>
    <w:p w:rsidR="00987ED0" w:rsidRDefault="00987ED0" w:rsidP="00E820C0">
      <w:pPr>
        <w:rPr>
          <w:ins w:id="827" w:author="Nonox" w:date="2020-09-11T15:58:00Z"/>
        </w:rPr>
      </w:pPr>
      <w:ins w:id="828" w:author="Nonox" w:date="2020-09-11T15:58:00Z">
        <w:r>
          <w:rPr>
            <w:noProof/>
            <w:lang w:eastAsia="fr-FR"/>
          </w:rPr>
          <w:lastRenderedPageBreak/>
          <w:drawing>
            <wp:anchor distT="0" distB="0" distL="114300" distR="114300" simplePos="0" relativeHeight="251687936" behindDoc="0" locked="0" layoutInCell="1" allowOverlap="1" wp14:anchorId="51D0DE07" wp14:editId="54E29F57">
              <wp:simplePos x="0" y="0"/>
              <wp:positionH relativeFrom="column">
                <wp:posOffset>-537921</wp:posOffset>
              </wp:positionH>
              <wp:positionV relativeFrom="paragraph">
                <wp:posOffset>-356</wp:posOffset>
              </wp:positionV>
              <wp:extent cx="6971760" cy="5049360"/>
              <wp:effectExtent l="0" t="0" r="540" b="0"/>
              <wp:wrapSquare wrapText="bothSides"/>
              <wp:docPr id="5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6971760" cy="5049360"/>
                      </a:xfrm>
                      <a:prstGeom prst="rect">
                        <a:avLst/>
                      </a:prstGeom>
                    </pic:spPr>
                  </pic:pic>
                </a:graphicData>
              </a:graphic>
            </wp:anchor>
          </w:drawing>
        </w:r>
      </w:ins>
    </w:p>
    <w:p w:rsidR="00987ED0" w:rsidRDefault="00987ED0" w:rsidP="00E820C0">
      <w:pPr>
        <w:rPr>
          <w:ins w:id="829" w:author="Nonox" w:date="2020-09-11T15:59:00Z"/>
        </w:rPr>
      </w:pPr>
      <w:ins w:id="830" w:author="Nonox" w:date="2020-09-11T15:59:00Z">
        <w:r>
          <w:t xml:space="preserve">Note : dans cette boucle, le nombre d’image par seconde est affiché sur le flux vidéo grâce à un </w:t>
        </w:r>
        <w:proofErr w:type="spellStart"/>
        <w:r>
          <w:t>timer</w:t>
        </w:r>
        <w:proofErr w:type="spellEnd"/>
        <w:r>
          <w:t xml:space="preserve"> nommé « </w:t>
        </w:r>
        <w:proofErr w:type="spellStart"/>
        <w:r>
          <w:t>timer</w:t>
        </w:r>
        <w:proofErr w:type="spellEnd"/>
        <w:r>
          <w:t xml:space="preserve"> » qui est </w:t>
        </w:r>
        <w:proofErr w:type="spellStart"/>
        <w:r>
          <w:t>intialisé</w:t>
        </w:r>
        <w:proofErr w:type="spellEnd"/>
        <w:r>
          <w:t xml:space="preserve"> au début de la boucle</w:t>
        </w:r>
        <w:r w:rsidR="00F92BDB">
          <w:t>.</w:t>
        </w:r>
      </w:ins>
    </w:p>
    <w:p w:rsidR="00F92BDB" w:rsidRDefault="00F92BDB" w:rsidP="00E820C0">
      <w:pPr>
        <w:rPr>
          <w:ins w:id="831" w:author="Nonox" w:date="2020-09-11T16:00:00Z"/>
        </w:rPr>
      </w:pPr>
      <w:ins w:id="832" w:author="Nonox" w:date="2020-09-11T15:59:00Z">
        <w:r>
          <w:t xml:space="preserve">Le </w:t>
        </w:r>
        <w:proofErr w:type="spellStart"/>
        <w:r>
          <w:t>tracker</w:t>
        </w:r>
        <w:proofErr w:type="spellEnd"/>
        <w:r>
          <w:t xml:space="preserve"> est mis à jour avec la commande</w:t>
        </w:r>
      </w:ins>
      <w:ins w:id="833" w:author="Nonox" w:date="2020-09-11T16:00:00Z">
        <w:r>
          <w:t> </w:t>
        </w:r>
      </w:ins>
      <w:ins w:id="834" w:author="Nonox" w:date="2020-09-11T15:59:00Z">
        <w:r>
          <w:t>:</w:t>
        </w:r>
      </w:ins>
      <w:ins w:id="835" w:author="Nonox" w:date="2020-09-11T16:00:00Z">
        <w:r>
          <w:t xml:space="preserve"> </w:t>
        </w:r>
        <w:proofErr w:type="spellStart"/>
        <w:proofErr w:type="gramStart"/>
        <w:r>
          <w:t>tracker.update</w:t>
        </w:r>
        <w:proofErr w:type="spellEnd"/>
        <w:proofErr w:type="gramEnd"/>
        <w:r>
          <w:t xml:space="preserve">(frame)  </w:t>
        </w:r>
      </w:ins>
    </w:p>
    <w:p w:rsidR="00F92BDB" w:rsidRDefault="00F92BDB" w:rsidP="00E820C0">
      <w:pPr>
        <w:rPr>
          <w:ins w:id="836" w:author="Nonox" w:date="2020-09-11T16:00:00Z"/>
        </w:rPr>
      </w:pPr>
    </w:p>
    <w:p w:rsidR="00F92BDB" w:rsidRDefault="00F92BDB" w:rsidP="00E820C0">
      <w:pPr>
        <w:rPr>
          <w:ins w:id="837" w:author="Nonox" w:date="2020-09-11T16:01:00Z"/>
        </w:rPr>
      </w:pPr>
      <w:ins w:id="838" w:author="Nonox" w:date="2020-09-11T16:00:00Z">
        <w:r>
          <w:t xml:space="preserve">Si jamais le </w:t>
        </w:r>
        <w:proofErr w:type="spellStart"/>
        <w:r>
          <w:t>tracker</w:t>
        </w:r>
        <w:proofErr w:type="spellEnd"/>
        <w:r>
          <w:t xml:space="preserve"> ne suit plus rien, alors le suivi est un échec, et il est affiché à l’écran qu’il y a une erreur de suivi (cela arrive en général lorsque l</w:t>
        </w:r>
      </w:ins>
      <w:ins w:id="839" w:author="Nonox" w:date="2020-09-11T16:01:00Z">
        <w:r>
          <w:t>’objet suivi sort du champ de vision de la caméra</w:t>
        </w:r>
      </w:ins>
    </w:p>
    <w:p w:rsidR="006D4B55" w:rsidRDefault="006D4B55" w:rsidP="00E820C0">
      <w:pPr>
        <w:rPr>
          <w:ins w:id="840" w:author="Nonox" w:date="2020-09-11T16:01:00Z"/>
        </w:rPr>
      </w:pPr>
    </w:p>
    <w:p w:rsidR="006D4B55" w:rsidRDefault="006D4B55" w:rsidP="00E820C0">
      <w:pPr>
        <w:rPr>
          <w:ins w:id="841" w:author="Nonox" w:date="2020-09-11T16:01:00Z"/>
        </w:rPr>
      </w:pPr>
      <w:ins w:id="842" w:author="Nonox" w:date="2020-09-11T16:01:00Z">
        <w:r>
          <w:t>On affiche enfin le résultat en affichant l’image :</w:t>
        </w:r>
      </w:ins>
    </w:p>
    <w:p w:rsidR="006D4B55" w:rsidRDefault="006D4B55" w:rsidP="00E820C0">
      <w:pPr>
        <w:rPr>
          <w:ins w:id="843" w:author="Nonox" w:date="2020-09-11T16:02:00Z"/>
        </w:rPr>
      </w:pPr>
      <w:ins w:id="844" w:author="Nonox" w:date="2020-09-11T16:01:00Z">
        <w:r>
          <w:rPr>
            <w:noProof/>
            <w:lang w:eastAsia="fr-FR"/>
          </w:rPr>
          <w:drawing>
            <wp:anchor distT="0" distB="0" distL="114300" distR="114300" simplePos="0" relativeHeight="251689984" behindDoc="0" locked="0" layoutInCell="1" allowOverlap="1" wp14:anchorId="11483634" wp14:editId="1A54230A">
              <wp:simplePos x="0" y="0"/>
              <wp:positionH relativeFrom="column">
                <wp:posOffset>0</wp:posOffset>
              </wp:positionH>
              <wp:positionV relativeFrom="paragraph">
                <wp:posOffset>285115</wp:posOffset>
              </wp:positionV>
              <wp:extent cx="2610000" cy="619200"/>
              <wp:effectExtent l="0" t="0" r="0" b="9450"/>
              <wp:wrapSquare wrapText="bothSides"/>
              <wp:docPr id="6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2610000" cy="619200"/>
                      </a:xfrm>
                      <a:prstGeom prst="rect">
                        <a:avLst/>
                      </a:prstGeom>
                    </pic:spPr>
                  </pic:pic>
                </a:graphicData>
              </a:graphic>
            </wp:anchor>
          </w:drawing>
        </w:r>
      </w:ins>
      <w:ins w:id="845" w:author="Nonox" w:date="2020-09-11T16:02:00Z">
        <w:r>
          <w:tab/>
        </w:r>
      </w:ins>
    </w:p>
    <w:p w:rsidR="006D4B55" w:rsidRDefault="006D4B55" w:rsidP="00E820C0">
      <w:pPr>
        <w:rPr>
          <w:ins w:id="846" w:author="Nonox" w:date="2020-09-11T16:02:00Z"/>
        </w:rPr>
      </w:pPr>
    </w:p>
    <w:p w:rsidR="006D4B55" w:rsidRDefault="006D4B55" w:rsidP="00E820C0">
      <w:pPr>
        <w:rPr>
          <w:ins w:id="847" w:author="Nonox" w:date="2020-09-11T16:02:00Z"/>
        </w:rPr>
      </w:pPr>
    </w:p>
    <w:p w:rsidR="006D4B55" w:rsidRDefault="006D4B55" w:rsidP="00E820C0">
      <w:pPr>
        <w:rPr>
          <w:ins w:id="848" w:author="Nonox" w:date="2020-09-24T15:40:00Z"/>
        </w:rPr>
      </w:pPr>
    </w:p>
    <w:p w:rsidR="009B66F8" w:rsidRDefault="009B66F8" w:rsidP="00E820C0">
      <w:pPr>
        <w:rPr>
          <w:ins w:id="849" w:author="Nonox" w:date="2020-09-24T15:40:00Z"/>
        </w:rPr>
      </w:pPr>
    </w:p>
    <w:p w:rsidR="009B66F8" w:rsidRDefault="009B66F8" w:rsidP="00E820C0">
      <w:pPr>
        <w:rPr>
          <w:ins w:id="850" w:author="Nonox" w:date="2020-09-24T15:40:00Z"/>
          <w:b/>
          <w:sz w:val="32"/>
          <w:szCs w:val="32"/>
          <w:u w:val="single"/>
        </w:rPr>
      </w:pPr>
      <w:proofErr w:type="spellStart"/>
      <w:ins w:id="851" w:author="Nonox" w:date="2020-09-24T15:40:00Z">
        <w:r>
          <w:rPr>
            <w:b/>
            <w:sz w:val="32"/>
            <w:szCs w:val="32"/>
            <w:u w:val="single"/>
          </w:rPr>
          <w:lastRenderedPageBreak/>
          <w:t>Tracking</w:t>
        </w:r>
        <w:proofErr w:type="spellEnd"/>
        <w:proofErr w:type="gramStart"/>
        <w:r>
          <w:rPr>
            <w:b/>
            <w:sz w:val="32"/>
            <w:szCs w:val="32"/>
            <w:u w:val="single"/>
          </w:rPr>
          <w:t>_(</w:t>
        </w:r>
        <w:proofErr w:type="gramEnd"/>
        <w:r>
          <w:rPr>
            <w:b/>
            <w:sz w:val="32"/>
            <w:szCs w:val="32"/>
            <w:u w:val="single"/>
          </w:rPr>
          <w:t>id, a1, a2, a3 ,a4) :</w:t>
        </w:r>
      </w:ins>
    </w:p>
    <w:p w:rsidR="009B66F8" w:rsidRDefault="009B66F8" w:rsidP="009B66F8">
      <w:pPr>
        <w:rPr>
          <w:ins w:id="852" w:author="Nonox" w:date="2020-09-24T15:40:00Z"/>
          <w:b/>
          <w:sz w:val="32"/>
          <w:szCs w:val="32"/>
          <w:u w:val="single"/>
        </w:rPr>
      </w:pPr>
      <w:ins w:id="853" w:author="Nonox" w:date="2020-09-24T15:40:00Z">
        <w:r>
          <w:t xml:space="preserve">Cette méthode effectue le même travail que la méthode précédente, sauf que cette fois-ci, elle prend en entrée ce qui sera les cordonnées de la zone à </w:t>
        </w:r>
        <w:proofErr w:type="spellStart"/>
        <w:r>
          <w:t>tracker</w:t>
        </w:r>
      </w:ins>
      <w:proofErr w:type="spellEnd"/>
      <w:ins w:id="854" w:author="Nonox" w:date="2020-09-24T15:41:00Z">
        <w:r>
          <w:t xml:space="preserve">. Cette méthode est alors couplée avec la méthode de reconnaissance, afin d’entrer en argument les </w:t>
        </w:r>
        <w:proofErr w:type="spellStart"/>
        <w:r>
          <w:t>cordonnées</w:t>
        </w:r>
        <w:proofErr w:type="spellEnd"/>
        <w:r>
          <w:t xml:space="preserve"> du visage.</w:t>
        </w:r>
      </w:ins>
    </w:p>
    <w:p w:rsidR="009B66F8" w:rsidRPr="009B66F8" w:rsidRDefault="009B66F8" w:rsidP="00E820C0">
      <w:pPr>
        <w:rPr>
          <w:ins w:id="855" w:author="Nonox" w:date="2020-09-11T16:02:00Z"/>
          <w:b/>
          <w:sz w:val="32"/>
          <w:szCs w:val="32"/>
          <w:u w:val="single"/>
          <w:rPrChange w:id="856" w:author="Nonox" w:date="2020-09-24T15:40:00Z">
            <w:rPr>
              <w:ins w:id="857" w:author="Nonox" w:date="2020-09-11T16:02:00Z"/>
            </w:rPr>
          </w:rPrChange>
        </w:rPr>
      </w:pPr>
    </w:p>
    <w:p w:rsidR="006D4B55" w:rsidRDefault="006D4B55" w:rsidP="00E820C0">
      <w:pPr>
        <w:rPr>
          <w:ins w:id="858" w:author="Nonox" w:date="2020-09-11T16:02:00Z"/>
        </w:rPr>
      </w:pPr>
    </w:p>
    <w:p w:rsidR="006D4B55" w:rsidRDefault="00231F5A" w:rsidP="00E820C0">
      <w:pPr>
        <w:rPr>
          <w:ins w:id="859" w:author="Nonox" w:date="2020-09-24T15:28:00Z"/>
          <w:b/>
          <w:sz w:val="32"/>
          <w:szCs w:val="32"/>
          <w:u w:val="single"/>
        </w:rPr>
      </w:pPr>
      <w:ins w:id="860" w:author="Nonox" w:date="2020-09-24T15:28:00Z">
        <w:r>
          <w:rPr>
            <w:b/>
            <w:sz w:val="32"/>
            <w:szCs w:val="32"/>
            <w:u w:val="single"/>
          </w:rPr>
          <w:t>Bibliographie :</w:t>
        </w:r>
      </w:ins>
    </w:p>
    <w:p w:rsidR="00231F5A" w:rsidRDefault="00780C7F" w:rsidP="00E820C0">
      <w:pPr>
        <w:rPr>
          <w:ins w:id="861" w:author="Nonox" w:date="2020-09-24T15:29:00Z"/>
        </w:rPr>
      </w:pPr>
      <w:ins w:id="862" w:author="Nonox" w:date="2020-09-24T15:29:00Z">
        <w:r>
          <w:fldChar w:fldCharType="begin"/>
        </w:r>
        <w:r>
          <w:instrText xml:space="preserve"> HYPERLINK "</w:instrText>
        </w:r>
        <w:r w:rsidRPr="00780C7F">
          <w:instrText>https://www.geeksforgeeks.org/opencv-python-tutorial/</w:instrText>
        </w:r>
        <w:r>
          <w:instrText xml:space="preserve">" </w:instrText>
        </w:r>
        <w:r>
          <w:fldChar w:fldCharType="separate"/>
        </w:r>
        <w:r w:rsidRPr="00630308">
          <w:rPr>
            <w:rStyle w:val="Lienhypertexte"/>
          </w:rPr>
          <w:t>https://www.geeksforgeeks.org/opencv-python-tutorial/</w:t>
        </w:r>
        <w:r>
          <w:fldChar w:fldCharType="end"/>
        </w:r>
      </w:ins>
    </w:p>
    <w:p w:rsidR="00780C7F" w:rsidRDefault="00780C7F" w:rsidP="00E820C0">
      <w:pPr>
        <w:rPr>
          <w:ins w:id="863" w:author="Nonox" w:date="2020-09-24T15:30:00Z"/>
        </w:rPr>
      </w:pPr>
      <w:ins w:id="864" w:author="Nonox" w:date="2020-09-24T15:29:00Z">
        <w:r>
          <w:fldChar w:fldCharType="begin"/>
        </w:r>
        <w:r>
          <w:instrText xml:space="preserve"> HYPERLINK "</w:instrText>
        </w:r>
        <w:r w:rsidRPr="00780C7F">
          <w:instrText>https://www.pyimagesearch.com/2018/06/18/face-recognition-with-opencv-python-and-deep-learning/</w:instrText>
        </w:r>
        <w:r>
          <w:instrText xml:space="preserve">" </w:instrText>
        </w:r>
        <w:r>
          <w:fldChar w:fldCharType="separate"/>
        </w:r>
        <w:r w:rsidRPr="00630308">
          <w:rPr>
            <w:rStyle w:val="Lienhypertexte"/>
          </w:rPr>
          <w:t>https://www.pyimagesearch.com/2018/06/18/face-recognition-with-opencv-python-and-deep-learning/</w:t>
        </w:r>
        <w:r>
          <w:fldChar w:fldCharType="end"/>
        </w:r>
      </w:ins>
    </w:p>
    <w:p w:rsidR="00780C7F" w:rsidRDefault="00780C7F" w:rsidP="00E820C0">
      <w:pPr>
        <w:rPr>
          <w:ins w:id="865" w:author="Nonox" w:date="2020-09-24T15:30:00Z"/>
        </w:rPr>
      </w:pPr>
      <w:ins w:id="866" w:author="Nonox" w:date="2020-09-24T15:30:00Z">
        <w:r>
          <w:fldChar w:fldCharType="begin"/>
        </w:r>
        <w:r>
          <w:instrText xml:space="preserve"> HYPERLINK "</w:instrText>
        </w:r>
        <w:r w:rsidRPr="00780C7F">
          <w:instrText>https://www.pyimagesearch.com/2018/07/30/opencv-object-tracking/</w:instrText>
        </w:r>
        <w:r>
          <w:instrText xml:space="preserve">" </w:instrText>
        </w:r>
        <w:r>
          <w:fldChar w:fldCharType="separate"/>
        </w:r>
        <w:r w:rsidRPr="00630308">
          <w:rPr>
            <w:rStyle w:val="Lienhypertexte"/>
          </w:rPr>
          <w:t>https://www.pyimagesearch.com/2018/07/30/opencv-object-tracking/</w:t>
        </w:r>
        <w:r>
          <w:fldChar w:fldCharType="end"/>
        </w:r>
      </w:ins>
    </w:p>
    <w:p w:rsidR="00780C7F" w:rsidRDefault="00780C7F" w:rsidP="00780C7F">
      <w:pPr>
        <w:rPr>
          <w:ins w:id="867" w:author="Nonox" w:date="2020-09-24T15:30:00Z"/>
        </w:rPr>
      </w:pPr>
      <w:ins w:id="868" w:author="Nonox" w:date="2020-09-24T15:30:00Z">
        <w:r>
          <w:fldChar w:fldCharType="begin"/>
        </w:r>
        <w:r>
          <w:instrText xml:space="preserve"> HYPERLINK "</w:instrText>
        </w:r>
        <w:r w:rsidRPr="00780C7F">
          <w:instrText>https://opencv-python-tutroals.readthedocs.io/en/latest/py_tutorials/py_objdetect/py_face_detection/py_face_detection.html</w:instrText>
        </w:r>
        <w:r>
          <w:instrText xml:space="preserve">" </w:instrText>
        </w:r>
        <w:r>
          <w:fldChar w:fldCharType="separate"/>
        </w:r>
        <w:r w:rsidRPr="00630308">
          <w:rPr>
            <w:rStyle w:val="Lienhypertexte"/>
          </w:rPr>
          <w:t>https://opencv-python-tutroals.readthedocs.io/en/latest/py_tutorials/py_objdetect/py_face_detection/py_face_detection.html</w:t>
        </w:r>
        <w:r>
          <w:fldChar w:fldCharType="end"/>
        </w:r>
      </w:ins>
    </w:p>
    <w:p w:rsidR="00780C7F" w:rsidRDefault="00780C7F" w:rsidP="00780C7F">
      <w:pPr>
        <w:rPr>
          <w:ins w:id="869" w:author="Nonox" w:date="2020-09-24T15:30:00Z"/>
        </w:rPr>
      </w:pPr>
      <w:ins w:id="870" w:author="Nonox" w:date="2020-09-24T15:30:00Z">
        <w:r>
          <w:fldChar w:fldCharType="begin"/>
        </w:r>
        <w:r>
          <w:instrText xml:space="preserve"> HYPERLINK "</w:instrText>
        </w:r>
        <w:r w:rsidRPr="00780C7F">
          <w:instrText>https://docs.opencv.org/3.4/d7/d8b/tutorial_py_face_detection.html</w:instrText>
        </w:r>
        <w:r>
          <w:instrText xml:space="preserve">" </w:instrText>
        </w:r>
        <w:r>
          <w:fldChar w:fldCharType="separate"/>
        </w:r>
        <w:r w:rsidRPr="00630308">
          <w:rPr>
            <w:rStyle w:val="Lienhypertexte"/>
          </w:rPr>
          <w:t>https://docs.opencv.org/3.4/d7/d8b/tutorial_py_face_detection.html</w:t>
        </w:r>
        <w:r>
          <w:fldChar w:fldCharType="end"/>
        </w:r>
      </w:ins>
    </w:p>
    <w:p w:rsidR="00780C7F" w:rsidRDefault="00780C7F" w:rsidP="00E820C0">
      <w:pPr>
        <w:rPr>
          <w:ins w:id="871" w:author="Nonox" w:date="2020-09-24T15:30:00Z"/>
        </w:rPr>
      </w:pPr>
      <w:ins w:id="872" w:author="Nonox" w:date="2020-09-24T15:30:00Z">
        <w:r>
          <w:fldChar w:fldCharType="begin"/>
        </w:r>
        <w:r>
          <w:instrText xml:space="preserve"> HYPERLINK "</w:instrText>
        </w:r>
        <w:r w:rsidRPr="00780C7F">
          <w:instrText>https://www.learnopencv.com/object-tracking-using-opencv-cpp-python/</w:instrText>
        </w:r>
        <w:r>
          <w:instrText xml:space="preserve">" </w:instrText>
        </w:r>
        <w:r>
          <w:fldChar w:fldCharType="separate"/>
        </w:r>
        <w:r w:rsidRPr="00630308">
          <w:rPr>
            <w:rStyle w:val="Lienhypertexte"/>
          </w:rPr>
          <w:t>https://www.learnopencv.com/object-tracking-using-opencv-cpp-python/</w:t>
        </w:r>
        <w:r>
          <w:fldChar w:fldCharType="end"/>
        </w:r>
      </w:ins>
    </w:p>
    <w:p w:rsidR="00780C7F" w:rsidRDefault="00780C7F" w:rsidP="00E820C0">
      <w:pPr>
        <w:rPr>
          <w:ins w:id="873" w:author="Nonox" w:date="2020-09-24T15:30:00Z"/>
        </w:rPr>
      </w:pPr>
      <w:ins w:id="874" w:author="Nonox" w:date="2020-09-24T15:30:00Z">
        <w:r>
          <w:fldChar w:fldCharType="begin"/>
        </w:r>
        <w:r>
          <w:instrText xml:space="preserve"> HYPERLINK "</w:instrText>
        </w:r>
        <w:r w:rsidRPr="00780C7F">
          <w:instrText>https://www.pyimagesearch.com/2014/08/18/skin-detection-step-step-example-using-python-opencv/</w:instrText>
        </w:r>
        <w:r>
          <w:instrText xml:space="preserve">" </w:instrText>
        </w:r>
        <w:r>
          <w:fldChar w:fldCharType="separate"/>
        </w:r>
        <w:r w:rsidRPr="00630308">
          <w:rPr>
            <w:rStyle w:val="Lienhypertexte"/>
          </w:rPr>
          <w:t>https://www.pyimagesearch.com/2014/08/18/skin-detection-step-step-example-using-python-opencv/</w:t>
        </w:r>
        <w:r>
          <w:fldChar w:fldCharType="end"/>
        </w:r>
      </w:ins>
    </w:p>
    <w:p w:rsidR="00780C7F" w:rsidRDefault="00780C7F" w:rsidP="00E820C0">
      <w:pPr>
        <w:rPr>
          <w:ins w:id="875" w:author="Nonox" w:date="2020-09-24T15:31:00Z"/>
        </w:rPr>
      </w:pPr>
      <w:ins w:id="876" w:author="Nonox" w:date="2020-09-24T15:31:00Z">
        <w:r>
          <w:fldChar w:fldCharType="begin"/>
        </w:r>
        <w:r>
          <w:instrText xml:space="preserve"> HYPERLINK "</w:instrText>
        </w:r>
        <w:r w:rsidRPr="00780C7F">
          <w:instrText>https://docs.opencv.org/3.4/da/d97/tutorial_threshold_inRange.html</w:instrText>
        </w:r>
        <w:r>
          <w:instrText xml:space="preserve">" </w:instrText>
        </w:r>
        <w:r>
          <w:fldChar w:fldCharType="separate"/>
        </w:r>
        <w:r w:rsidRPr="00630308">
          <w:rPr>
            <w:rStyle w:val="Lienhypertexte"/>
          </w:rPr>
          <w:t>https://docs.opencv.org/3.4/da/d97/tutorial_threshold_inRange.html</w:t>
        </w:r>
        <w:r>
          <w:fldChar w:fldCharType="end"/>
        </w:r>
      </w:ins>
    </w:p>
    <w:p w:rsidR="00780C7F" w:rsidRDefault="00780C7F" w:rsidP="00780C7F">
      <w:pPr>
        <w:tabs>
          <w:tab w:val="right" w:pos="9072"/>
        </w:tabs>
        <w:rPr>
          <w:ins w:id="877" w:author="Nonox" w:date="2020-09-24T15:32:00Z"/>
        </w:rPr>
        <w:pPrChange w:id="878" w:author="Nonox" w:date="2020-09-24T15:32:00Z">
          <w:pPr/>
        </w:pPrChange>
      </w:pPr>
      <w:ins w:id="879" w:author="Nonox" w:date="2020-09-24T15:31:00Z">
        <w:r>
          <w:fldChar w:fldCharType="begin"/>
        </w:r>
        <w:r>
          <w:instrText xml:space="preserve"> HYPERLINK "</w:instrText>
        </w:r>
        <w:r w:rsidRPr="00780C7F">
          <w:instrText>https://medium.com/dev-genius/face-recognition-based-on-lbph-algorithm-17acd65ca5f7</w:instrText>
        </w:r>
        <w:r>
          <w:instrText xml:space="preserve">" </w:instrText>
        </w:r>
        <w:r>
          <w:fldChar w:fldCharType="separate"/>
        </w:r>
        <w:r w:rsidRPr="00630308">
          <w:rPr>
            <w:rStyle w:val="Lienhypertexte"/>
          </w:rPr>
          <w:t>https://medium.com/dev-genius/face-recognition-based-on-lbph-algorithm-17acd65ca5f7</w:t>
        </w:r>
        <w:r>
          <w:fldChar w:fldCharType="end"/>
        </w:r>
      </w:ins>
    </w:p>
    <w:p w:rsidR="00780C7F" w:rsidRDefault="00780C7F" w:rsidP="00780C7F">
      <w:pPr>
        <w:tabs>
          <w:tab w:val="right" w:pos="9072"/>
        </w:tabs>
        <w:rPr>
          <w:ins w:id="880" w:author="Nonox" w:date="2020-09-24T15:32:00Z"/>
        </w:rPr>
        <w:pPrChange w:id="881" w:author="Nonox" w:date="2020-09-24T15:32:00Z">
          <w:pPr/>
        </w:pPrChange>
      </w:pPr>
      <w:ins w:id="882" w:author="Nonox" w:date="2020-09-24T15:32:00Z">
        <w:r>
          <w:fldChar w:fldCharType="begin"/>
        </w:r>
        <w:r>
          <w:instrText xml:space="preserve"> HYPERLINK "</w:instrText>
        </w:r>
        <w:r w:rsidRPr="00780C7F">
          <w:instrText>https://www.firediy.fr/article/face-tracking-implementation-de-la-methode-de-viola-jones-en-c</w:instrText>
        </w:r>
        <w:r>
          <w:instrText xml:space="preserve">" </w:instrText>
        </w:r>
        <w:r>
          <w:fldChar w:fldCharType="separate"/>
        </w:r>
        <w:r w:rsidRPr="00630308">
          <w:rPr>
            <w:rStyle w:val="Lienhypertexte"/>
          </w:rPr>
          <w:t>https://www.firediy.fr/article/face-tracking-implementation-de-la-methode-de-viola-jones-en-c</w:t>
        </w:r>
        <w:r>
          <w:fldChar w:fldCharType="end"/>
        </w:r>
      </w:ins>
    </w:p>
    <w:p w:rsidR="00780C7F" w:rsidRDefault="00780C7F" w:rsidP="00780C7F">
      <w:pPr>
        <w:tabs>
          <w:tab w:val="right" w:pos="9072"/>
        </w:tabs>
        <w:rPr>
          <w:ins w:id="883" w:author="Nonox" w:date="2020-09-24T15:31:00Z"/>
        </w:rPr>
        <w:pPrChange w:id="884" w:author="Nonox" w:date="2020-09-24T15:32:00Z">
          <w:pPr/>
        </w:pPrChange>
      </w:pPr>
      <w:ins w:id="885" w:author="Nonox" w:date="2020-09-24T15:32:00Z">
        <w:r>
          <w:tab/>
        </w:r>
      </w:ins>
    </w:p>
    <w:p w:rsidR="00780C7F" w:rsidRDefault="00780C7F" w:rsidP="00E820C0">
      <w:pPr>
        <w:rPr>
          <w:ins w:id="886" w:author="Nonox" w:date="2020-09-24T15:29:00Z"/>
        </w:rPr>
      </w:pPr>
    </w:p>
    <w:p w:rsidR="00780C7F" w:rsidRPr="00780C7F" w:rsidRDefault="00780C7F" w:rsidP="00E820C0">
      <w:pPr>
        <w:rPr>
          <w:ins w:id="887" w:author="Nonox" w:date="2020-09-24T15:28:00Z"/>
          <w:rPrChange w:id="888" w:author="Nonox" w:date="2020-09-24T15:29:00Z">
            <w:rPr>
              <w:ins w:id="889" w:author="Nonox" w:date="2020-09-24T15:28:00Z"/>
              <w:b/>
              <w:sz w:val="32"/>
              <w:szCs w:val="32"/>
              <w:u w:val="single"/>
            </w:rPr>
          </w:rPrChange>
        </w:rPr>
      </w:pPr>
    </w:p>
    <w:p w:rsidR="00231F5A" w:rsidRDefault="00231F5A" w:rsidP="00E820C0">
      <w:pPr>
        <w:rPr>
          <w:ins w:id="890" w:author="Nonox" w:date="2020-09-11T16:02:00Z"/>
        </w:rPr>
      </w:pPr>
    </w:p>
    <w:p w:rsidR="006D4B55" w:rsidRPr="00B00B9B" w:rsidRDefault="006D4B55" w:rsidP="00E820C0"/>
    <w:sectPr w:rsidR="006D4B55" w:rsidRPr="00B00B9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font>
  <w:font w:name="Noto Serif CJK SC">
    <w:charset w:val="00"/>
    <w:family w:val="auto"/>
    <w:pitch w:val="variable"/>
  </w:font>
  <w:font w:name="Lohit Devanagari">
    <w:altName w:val="Times New Roman"/>
    <w:charset w:val="00"/>
    <w:family w:val="auto"/>
    <w:pitch w:val="variable"/>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673819"/>
    <w:multiLevelType w:val="hybridMultilevel"/>
    <w:tmpl w:val="D12C3120"/>
    <w:lvl w:ilvl="0" w:tplc="60E8123C">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onox">
    <w15:presenceInfo w15:providerId="None" w15:userId="Nonox"/>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CC"/>
    <w:rsid w:val="00057E4A"/>
    <w:rsid w:val="0009501C"/>
    <w:rsid w:val="000C3FC4"/>
    <w:rsid w:val="000D3D75"/>
    <w:rsid w:val="000D7439"/>
    <w:rsid w:val="00110CDD"/>
    <w:rsid w:val="00136F8E"/>
    <w:rsid w:val="00182E62"/>
    <w:rsid w:val="00193772"/>
    <w:rsid w:val="001B7A1F"/>
    <w:rsid w:val="001D5561"/>
    <w:rsid w:val="001E048D"/>
    <w:rsid w:val="00231F5A"/>
    <w:rsid w:val="00253891"/>
    <w:rsid w:val="00257CC0"/>
    <w:rsid w:val="0029595D"/>
    <w:rsid w:val="002E42DD"/>
    <w:rsid w:val="00304D93"/>
    <w:rsid w:val="00324611"/>
    <w:rsid w:val="00354CF6"/>
    <w:rsid w:val="003E4CFC"/>
    <w:rsid w:val="00421955"/>
    <w:rsid w:val="00453C98"/>
    <w:rsid w:val="004D2BB9"/>
    <w:rsid w:val="004E2B51"/>
    <w:rsid w:val="004E5070"/>
    <w:rsid w:val="004E6701"/>
    <w:rsid w:val="0051450C"/>
    <w:rsid w:val="0052007B"/>
    <w:rsid w:val="00541862"/>
    <w:rsid w:val="00560D2E"/>
    <w:rsid w:val="005876A6"/>
    <w:rsid w:val="005B0198"/>
    <w:rsid w:val="00615028"/>
    <w:rsid w:val="0066609D"/>
    <w:rsid w:val="0067422E"/>
    <w:rsid w:val="00684325"/>
    <w:rsid w:val="006A5546"/>
    <w:rsid w:val="006D4B55"/>
    <w:rsid w:val="006D4EAA"/>
    <w:rsid w:val="006E03AA"/>
    <w:rsid w:val="0071250D"/>
    <w:rsid w:val="0073133B"/>
    <w:rsid w:val="007520A5"/>
    <w:rsid w:val="00780C7F"/>
    <w:rsid w:val="007D6657"/>
    <w:rsid w:val="008B5525"/>
    <w:rsid w:val="008D06B5"/>
    <w:rsid w:val="00950DBC"/>
    <w:rsid w:val="00980BC7"/>
    <w:rsid w:val="00987ED0"/>
    <w:rsid w:val="009A58C1"/>
    <w:rsid w:val="009B66F8"/>
    <w:rsid w:val="009D6865"/>
    <w:rsid w:val="009D7AC1"/>
    <w:rsid w:val="009E11C8"/>
    <w:rsid w:val="00A24AA0"/>
    <w:rsid w:val="00A27DFA"/>
    <w:rsid w:val="00A372B6"/>
    <w:rsid w:val="00A612CC"/>
    <w:rsid w:val="00A757DF"/>
    <w:rsid w:val="00A762AE"/>
    <w:rsid w:val="00AA053D"/>
    <w:rsid w:val="00AC6CAE"/>
    <w:rsid w:val="00AF0E95"/>
    <w:rsid w:val="00AF4670"/>
    <w:rsid w:val="00B00B9B"/>
    <w:rsid w:val="00B65504"/>
    <w:rsid w:val="00B66B9B"/>
    <w:rsid w:val="00B871BE"/>
    <w:rsid w:val="00BC6EF6"/>
    <w:rsid w:val="00C12891"/>
    <w:rsid w:val="00C93D03"/>
    <w:rsid w:val="00CC1286"/>
    <w:rsid w:val="00CC7F68"/>
    <w:rsid w:val="00CD256B"/>
    <w:rsid w:val="00D1578B"/>
    <w:rsid w:val="00D5204A"/>
    <w:rsid w:val="00D70F94"/>
    <w:rsid w:val="00D92B27"/>
    <w:rsid w:val="00DB7225"/>
    <w:rsid w:val="00DF6F09"/>
    <w:rsid w:val="00E50168"/>
    <w:rsid w:val="00E502FE"/>
    <w:rsid w:val="00E57C20"/>
    <w:rsid w:val="00E72566"/>
    <w:rsid w:val="00E8086F"/>
    <w:rsid w:val="00E820C0"/>
    <w:rsid w:val="00EA4541"/>
    <w:rsid w:val="00EB7238"/>
    <w:rsid w:val="00F064DC"/>
    <w:rsid w:val="00F223EE"/>
    <w:rsid w:val="00F24D85"/>
    <w:rsid w:val="00F50505"/>
    <w:rsid w:val="00F56D48"/>
    <w:rsid w:val="00F92BDB"/>
    <w:rsid w:val="00F94863"/>
    <w:rsid w:val="00F973B0"/>
    <w:rsid w:val="00FB53F8"/>
    <w:rsid w:val="00FD3D3A"/>
    <w:rsid w:val="00FE402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04AAEB7"/>
  <w15:chartTrackingRefBased/>
  <w15:docId w15:val="{CC0464A3-39B7-4022-8467-1392DA812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EA4541"/>
    <w:pPr>
      <w:ind w:left="720"/>
      <w:contextualSpacing/>
    </w:pPr>
  </w:style>
  <w:style w:type="character" w:styleId="Lienhypertexte">
    <w:name w:val="Hyperlink"/>
    <w:basedOn w:val="Policepardfaut"/>
    <w:uiPriority w:val="99"/>
    <w:unhideWhenUsed/>
    <w:rsid w:val="0052007B"/>
    <w:rPr>
      <w:color w:val="0000FF"/>
      <w:u w:val="single"/>
    </w:rPr>
  </w:style>
  <w:style w:type="paragraph" w:customStyle="1" w:styleId="Standard">
    <w:name w:val="Standard"/>
    <w:rsid w:val="006D4EAA"/>
    <w:pPr>
      <w:suppressAutoHyphens/>
      <w:autoSpaceDN w:val="0"/>
      <w:spacing w:after="0" w:line="240" w:lineRule="auto"/>
      <w:textAlignment w:val="baseline"/>
    </w:pPr>
    <w:rPr>
      <w:rFonts w:ascii="Liberation Serif" w:eastAsia="Noto Serif CJK SC" w:hAnsi="Liberation Serif" w:cs="Lohit Devanagari"/>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hyperlink" Target="http://admin@192.168.1.10:554/user=admin_password=tlJwpbo6_channel=1_stream=0.sdp?real_stream"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E9FDE7-C082-4937-98E6-026FFEF51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30</Pages>
  <Words>4311</Words>
  <Characters>23714</Characters>
  <Application>Microsoft Office Word</Application>
  <DocSecurity>0</DocSecurity>
  <Lines>197</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Nonox</dc:creator>
  <cp:keywords/>
  <dc:description/>
  <cp:lastModifiedBy>Nonox</cp:lastModifiedBy>
  <cp:revision>87</cp:revision>
  <dcterms:created xsi:type="dcterms:W3CDTF">2020-09-08T10:33:00Z</dcterms:created>
  <dcterms:modified xsi:type="dcterms:W3CDTF">2020-09-24T13:53:00Z</dcterms:modified>
</cp:coreProperties>
</file>